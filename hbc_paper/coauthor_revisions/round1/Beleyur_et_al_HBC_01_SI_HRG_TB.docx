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DA102" w14:textId="77777777" w:rsidR="00404DAD" w:rsidRDefault="00404DAD" w:rsidP="00404DAD">
      <w:pPr>
        <w:pStyle w:val="Date"/>
        <w:rPr>
          <w:ins w:id="0" w:author="hgoerlitz" w:date="2021-01-06T13:30:00Z"/>
        </w:rPr>
      </w:pPr>
      <w:ins w:id="1" w:author="hgoerlitz" w:date="2021-01-06T13:30:00Z">
        <w:r>
          <w:t>[Same Title, Author &amp; Affiliation as main doc]</w:t>
        </w:r>
      </w:ins>
    </w:p>
    <w:p w14:paraId="5D669C4C" w14:textId="77777777" w:rsidR="00404DAD" w:rsidRDefault="00404DAD">
      <w:pPr>
        <w:pStyle w:val="Date"/>
      </w:pPr>
    </w:p>
    <w:p w14:paraId="4486EFE4" w14:textId="77777777" w:rsidR="0089619A" w:rsidRDefault="00557870">
      <w:pPr>
        <w:pStyle w:val="Date"/>
      </w:pPr>
      <w:r>
        <w:t xml:space="preserve">Last </w:t>
      </w:r>
      <w:proofErr w:type="gramStart"/>
      <w:r>
        <w:t>Updated :</w:t>
      </w:r>
      <w:proofErr w:type="gramEnd"/>
      <w:r>
        <w:t xml:space="preserve"> 2020-12-28</w:t>
      </w:r>
    </w:p>
    <w:p w14:paraId="07ADE755" w14:textId="6B79D756" w:rsidR="0089619A" w:rsidRDefault="00557870">
      <w:pPr>
        <w:pStyle w:val="Heading2"/>
      </w:pPr>
      <w:bookmarkStart w:id="2" w:name="X47f92e0e03db87ab8e10f537cd4434449c0423e"/>
      <w:r>
        <w:t>1</w:t>
      </w:r>
      <w:commentRangeStart w:id="3"/>
      <w:del w:id="4" w:author="tbeleyur" w:date="2021-01-11T21:44:00Z">
        <w:r w:rsidDel="00217B48">
          <w:delText>.0</w:delText>
        </w:r>
      </w:del>
      <w:r>
        <w:t xml:space="preserve"> </w:t>
      </w:r>
      <w:commentRangeEnd w:id="3"/>
      <w:r w:rsidR="00404DAD">
        <w:rPr>
          <w:rStyle w:val="CommentReference"/>
          <w:rFonts w:asciiTheme="minorHAnsi" w:eastAsiaTheme="minorHAnsi" w:hAnsiTheme="minorHAnsi" w:cstheme="minorBidi"/>
          <w:b w:val="0"/>
          <w:bCs w:val="0"/>
          <w:color w:val="auto"/>
        </w:rPr>
        <w:commentReference w:id="3"/>
      </w:r>
      <w:r>
        <w:t xml:space="preserve">Audio-video </w:t>
      </w:r>
      <w:proofErr w:type="spellStart"/>
      <w:r>
        <w:t>synchronisation</w:t>
      </w:r>
      <w:proofErr w:type="spellEnd"/>
      <w:r>
        <w:t>: hardware and software implementations</w:t>
      </w:r>
      <w:bookmarkEnd w:id="2"/>
    </w:p>
    <w:p w14:paraId="359051C4" w14:textId="77777777" w:rsidR="0089619A" w:rsidRDefault="00557870">
      <w:pPr>
        <w:pStyle w:val="FirstParagraph"/>
      </w:pPr>
      <w:r>
        <w:t xml:space="preserve">The audio and video data were </w:t>
      </w:r>
      <w:proofErr w:type="spellStart"/>
      <w:r>
        <w:t>synchronised</w:t>
      </w:r>
      <w:proofErr w:type="spellEnd"/>
      <w:r>
        <w:t xml:space="preserve"> using the protocol of (</w:t>
      </w:r>
      <w:proofErr w:type="spellStart"/>
      <w:r>
        <w:t>Laurijssen</w:t>
      </w:r>
      <w:proofErr w:type="spellEnd"/>
      <w:r>
        <w:t xml:space="preserve"> et al. 2018). A Raspberry Pi 3 was used to drive an ON/OFF signal from a GPIO port. This ON/OFF signal was then split between an LED and a circuit linked to capacitor. The capacitor converted the DC ON/OFF signal into positive and negative spikes - thus allowing the signal to be correctly </w:t>
      </w:r>
      <w:proofErr w:type="spellStart"/>
      <w:r>
        <w:t>digitised</w:t>
      </w:r>
      <w:proofErr w:type="spellEnd"/>
      <w:r>
        <w:t xml:space="preserve">. Not all soundcards are capable of </w:t>
      </w:r>
      <w:proofErr w:type="spellStart"/>
      <w:r>
        <w:t>digitising</w:t>
      </w:r>
      <w:proofErr w:type="spellEnd"/>
      <w:r>
        <w:t xml:space="preserve"> DC voltages, and thus the capacitor helps in making the protocol independent of soundcard type. The entire circuit can be assembled from easily available parts (Figures 1, 2)</w:t>
      </w:r>
    </w:p>
    <w:p w14:paraId="7C9D9448" w14:textId="77777777" w:rsidR="0089619A" w:rsidRDefault="00557870">
      <w:pPr>
        <w:pStyle w:val="CaptionedFigure"/>
      </w:pPr>
      <w:r>
        <w:rPr>
          <w:noProof/>
        </w:rPr>
        <w:lastRenderedPageBreak/>
        <w:drawing>
          <wp:inline distT="0" distB="0" distL="0" distR="0" wp14:anchorId="6E349AAD" wp14:editId="2318B31D">
            <wp:extent cx="5334000" cy="5023555"/>
            <wp:effectExtent l="0" t="0" r="0" b="0"/>
            <wp:docPr id="1" name="Picture"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wp:cNvGraphicFramePr/>
            <a:graphic xmlns:a="http://schemas.openxmlformats.org/drawingml/2006/main">
              <a:graphicData uri="http://schemas.openxmlformats.org/drawingml/2006/picture">
                <pic:pic xmlns:pic="http://schemas.openxmlformats.org/drawingml/2006/picture">
                  <pic:nvPicPr>
                    <pic:cNvPr id="0" name="Picture" descr="associated_docs/breadboard_circuit_trim_labelled.png"/>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334000" cy="5023555"/>
                    </a:xfrm>
                    <a:prstGeom prst="rect">
                      <a:avLst/>
                    </a:prstGeom>
                    <a:noFill/>
                    <a:ln w="9525">
                      <a:noFill/>
                      <a:headEnd/>
                      <a:tailEnd/>
                    </a:ln>
                  </pic:spPr>
                </pic:pic>
              </a:graphicData>
            </a:graphic>
          </wp:inline>
        </w:drawing>
      </w:r>
    </w:p>
    <w:p w14:paraId="444E8451" w14:textId="77777777" w:rsidR="0089619A" w:rsidRDefault="00557870">
      <w:pPr>
        <w:pStyle w:val="ImageCaption"/>
      </w:pPr>
      <w:r>
        <w:t xml:space="preserve">Figure 1:  The experimental </w:t>
      </w:r>
      <w:proofErr w:type="spellStart"/>
      <w:r>
        <w:t>realisation</w:t>
      </w:r>
      <w:proofErr w:type="spellEnd"/>
      <w:r>
        <w:t xml:space="preserve"> of the audio-video </w:t>
      </w:r>
      <w:proofErr w:type="spellStart"/>
      <w:r>
        <w:t>synchronisation</w:t>
      </w:r>
      <w:proofErr w:type="spellEnd"/>
      <w:r>
        <w:t xml:space="preserve"> signal splitting. The components can easily be assembled onto a hobby breadboard, and are easily portable. Here the breadboard is pasted on the inside of a lunch box lid, allowing easy and safe transport of the breadboard and the Raspberry Pi in the box itself.</w:t>
      </w:r>
    </w:p>
    <w:p w14:paraId="13370280" w14:textId="77777777" w:rsidR="0089619A" w:rsidRDefault="00557870">
      <w:pPr>
        <w:pStyle w:val="CaptionedFigure"/>
      </w:pPr>
      <w:r>
        <w:rPr>
          <w:noProof/>
        </w:rPr>
        <w:lastRenderedPageBreak/>
        <w:drawing>
          <wp:inline distT="0" distB="0" distL="0" distR="0" wp14:anchorId="0185514D" wp14:editId="728CB755">
            <wp:extent cx="5334000" cy="3730134"/>
            <wp:effectExtent l="0" t="0" r="0" b="0"/>
            <wp:docPr id="2" name="Picture" descr="Figure 2:  The circuit plan of the synchronisation signal splitter shown in the figure above"/>
            <wp:cNvGraphicFramePr/>
            <a:graphic xmlns:a="http://schemas.openxmlformats.org/drawingml/2006/main">
              <a:graphicData uri="http://schemas.openxmlformats.org/drawingml/2006/picture">
                <pic:pic xmlns:pic="http://schemas.openxmlformats.org/drawingml/2006/picture">
                  <pic:nvPicPr>
                    <pic:cNvPr id="0" name="Picture" descr="associated_docs/rpi_circuit.png"/>
                    <pic:cNvPicPr>
                      <a:picLocks noChangeAspect="1" noChangeArrowheads="1"/>
                    </pic:cNvPicPr>
                  </pic:nvPicPr>
                  <pic:blipFill>
                    <a:blip r:embed="rId11"/>
                    <a:stretch>
                      <a:fillRect/>
                    </a:stretch>
                  </pic:blipFill>
                  <pic:spPr bwMode="auto">
                    <a:xfrm>
                      <a:off x="0" y="0"/>
                      <a:ext cx="5334000" cy="3730134"/>
                    </a:xfrm>
                    <a:prstGeom prst="rect">
                      <a:avLst/>
                    </a:prstGeom>
                    <a:noFill/>
                    <a:ln w="9525">
                      <a:noFill/>
                      <a:headEnd/>
                      <a:tailEnd/>
                    </a:ln>
                  </pic:spPr>
                </pic:pic>
              </a:graphicData>
            </a:graphic>
          </wp:inline>
        </w:drawing>
      </w:r>
    </w:p>
    <w:p w14:paraId="4067B1A1" w14:textId="77777777" w:rsidR="0089619A" w:rsidRDefault="00557870">
      <w:pPr>
        <w:pStyle w:val="ImageCaption"/>
      </w:pPr>
      <w:r>
        <w:t xml:space="preserve">Figure 2:  The circuit plan of the </w:t>
      </w:r>
      <w:proofErr w:type="spellStart"/>
      <w:r>
        <w:t>synchronisation</w:t>
      </w:r>
      <w:proofErr w:type="spellEnd"/>
      <w:r>
        <w:t xml:space="preserve"> signal splitter shown in the figure above</w:t>
      </w:r>
    </w:p>
    <w:p w14:paraId="6516521D" w14:textId="77777777" w:rsidR="0089619A" w:rsidRDefault="00557870">
      <w:pPr>
        <w:pStyle w:val="BodyText"/>
      </w:pPr>
      <w:r>
        <w:t xml:space="preserve">The code to drive the GPIO port runs on Python 2 (and should also run on Python 3). For best results the python file can be set to automatically run on boot-up. This makes the </w:t>
      </w:r>
      <w:proofErr w:type="spellStart"/>
      <w:r>
        <w:t>synchronisation</w:t>
      </w:r>
      <w:proofErr w:type="spellEnd"/>
      <w:r>
        <w:t xml:space="preserve"> protocol field-friendly, and reduces the need of the experimenter manually running the code.</w:t>
      </w:r>
    </w:p>
    <w:p w14:paraId="24592091" w14:textId="77777777" w:rsidR="0089619A" w:rsidRDefault="00557870">
      <w:pPr>
        <w:pStyle w:val="SourceCode"/>
      </w:pPr>
      <w:r>
        <w:rPr>
          <w:rStyle w:val="VerbatimChar"/>
        </w:rPr>
        <w:t>#!/</w:t>
      </w:r>
      <w:proofErr w:type="spellStart"/>
      <w:r>
        <w:rPr>
          <w:rStyle w:val="VerbatimChar"/>
        </w:rPr>
        <w:t>usr</w:t>
      </w:r>
      <w:proofErr w:type="spellEnd"/>
      <w:r>
        <w:rPr>
          <w:rStyle w:val="VerbatimChar"/>
        </w:rPr>
        <w:t>/bin/python</w:t>
      </w:r>
      <w:r>
        <w:br/>
      </w:r>
      <w:r>
        <w:rPr>
          <w:rStyle w:val="VerbatimChar"/>
        </w:rPr>
        <w:t>'''</w:t>
      </w:r>
      <w:r>
        <w:br/>
      </w:r>
      <w:r>
        <w:rPr>
          <w:rStyle w:val="VerbatimChar"/>
        </w:rPr>
        <w:t>script that switches a RED LED on and off</w:t>
      </w:r>
      <w:r>
        <w:br/>
      </w:r>
      <w:r>
        <w:rPr>
          <w:rStyle w:val="VerbatimChar"/>
        </w:rPr>
        <w:t>This script and the circuit used to</w:t>
      </w:r>
      <w:r>
        <w:br/>
      </w:r>
      <w:r>
        <w:rPr>
          <w:rStyle w:val="VerbatimChar"/>
        </w:rPr>
        <w:t xml:space="preserve">run the system is based on the post at </w:t>
      </w:r>
      <w:proofErr w:type="spellStart"/>
      <w:r>
        <w:rPr>
          <w:rStyle w:val="VerbatimChar"/>
        </w:rPr>
        <w:t>thePiHut</w:t>
      </w:r>
      <w:proofErr w:type="spellEnd"/>
      <w:r>
        <w:br/>
      </w:r>
      <w:r>
        <w:rPr>
          <w:rStyle w:val="VerbatimChar"/>
        </w:rPr>
        <w:t xml:space="preserve">'Turning on an LED with your Raspberry Pi's GPIO Pins' </w:t>
      </w:r>
      <w:r>
        <w:br/>
      </w:r>
      <w:r>
        <w:rPr>
          <w:rStyle w:val="VerbatimChar"/>
        </w:rPr>
        <w:t>URL: https://thepihut.com/blogs/raspberry-pi-tutorials/</w:t>
      </w:r>
      <w:r>
        <w:br/>
      </w:r>
      <w:r>
        <w:rPr>
          <w:rStyle w:val="VerbatimChar"/>
        </w:rPr>
        <w:t>27968772-turning-on-an-led-with-your-raspberry-pis-gpio-pins</w:t>
      </w:r>
      <w:r>
        <w:br/>
      </w:r>
      <w:r>
        <w:rPr>
          <w:rStyle w:val="VerbatimChar"/>
        </w:rPr>
        <w:t>Accessed June 11 2015</w:t>
      </w:r>
      <w:r>
        <w:br/>
      </w:r>
      <w:r>
        <w:rPr>
          <w:rStyle w:val="VerbatimChar"/>
        </w:rPr>
        <w:t>'''</w:t>
      </w:r>
      <w:r>
        <w:br/>
      </w:r>
      <w:r>
        <w:rPr>
          <w:rStyle w:val="VerbatimChar"/>
        </w:rPr>
        <w:t xml:space="preserve">import </w:t>
      </w:r>
      <w:proofErr w:type="spellStart"/>
      <w:r>
        <w:rPr>
          <w:rStyle w:val="VerbatimChar"/>
        </w:rPr>
        <w:t>RPi.GPIO</w:t>
      </w:r>
      <w:proofErr w:type="spellEnd"/>
      <w:r>
        <w:rPr>
          <w:rStyle w:val="VerbatimChar"/>
        </w:rPr>
        <w:t xml:space="preserve"> as GPIO</w:t>
      </w:r>
      <w:r>
        <w:br/>
      </w:r>
      <w:r>
        <w:rPr>
          <w:rStyle w:val="VerbatimChar"/>
        </w:rPr>
        <w:t>import sys</w:t>
      </w:r>
      <w:r>
        <w:br/>
      </w:r>
      <w:r>
        <w:rPr>
          <w:rStyle w:val="VerbatimChar"/>
        </w:rPr>
        <w:t>import time</w:t>
      </w:r>
      <w:r>
        <w:br/>
      </w:r>
      <w:proofErr w:type="spellStart"/>
      <w:r>
        <w:rPr>
          <w:rStyle w:val="VerbatimChar"/>
        </w:rPr>
        <w:t>GPIO.setmode</w:t>
      </w:r>
      <w:proofErr w:type="spellEnd"/>
      <w:r>
        <w:rPr>
          <w:rStyle w:val="VerbatimChar"/>
        </w:rPr>
        <w:t>(GPIO.BCM)</w:t>
      </w:r>
      <w:r>
        <w:br/>
      </w:r>
      <w:proofErr w:type="spellStart"/>
      <w:r>
        <w:rPr>
          <w:rStyle w:val="VerbatimChar"/>
        </w:rPr>
        <w:t>GPIO.setwarnings</w:t>
      </w:r>
      <w:proofErr w:type="spellEnd"/>
      <w:r>
        <w:rPr>
          <w:rStyle w:val="VerbatimChar"/>
        </w:rPr>
        <w:t>(False)</w:t>
      </w:r>
      <w:r>
        <w:br/>
      </w:r>
      <w:proofErr w:type="spellStart"/>
      <w:r>
        <w:rPr>
          <w:rStyle w:val="VerbatimChar"/>
        </w:rPr>
        <w:t>GPIO.setup</w:t>
      </w:r>
      <w:proofErr w:type="spellEnd"/>
      <w:r>
        <w:rPr>
          <w:rStyle w:val="VerbatimChar"/>
        </w:rPr>
        <w:t>(18,GPIO.OUT)</w:t>
      </w:r>
      <w:r>
        <w:br/>
      </w:r>
      <w:r>
        <w:rPr>
          <w:rStyle w:val="VerbatimChar"/>
        </w:rPr>
        <w:t xml:space="preserve">import </w:t>
      </w:r>
      <w:proofErr w:type="spellStart"/>
      <w:r>
        <w:rPr>
          <w:rStyle w:val="VerbatimChar"/>
        </w:rPr>
        <w:t>numpy</w:t>
      </w:r>
      <w:proofErr w:type="spellEnd"/>
      <w:r>
        <w:rPr>
          <w:rStyle w:val="VerbatimChar"/>
        </w:rPr>
        <w:t xml:space="preserve"> as np</w:t>
      </w:r>
      <w:r>
        <w:br/>
      </w:r>
      <w:r>
        <w:br/>
      </w:r>
      <w:proofErr w:type="spellStart"/>
      <w:r>
        <w:rPr>
          <w:rStyle w:val="VerbatimChar"/>
        </w:rPr>
        <w:t>time_ranges</w:t>
      </w:r>
      <w:proofErr w:type="spellEnd"/>
      <w:r>
        <w:rPr>
          <w:rStyle w:val="VerbatimChar"/>
        </w:rPr>
        <w:t xml:space="preserve"> = </w:t>
      </w:r>
      <w:proofErr w:type="spellStart"/>
      <w:r>
        <w:rPr>
          <w:rStyle w:val="VerbatimChar"/>
        </w:rPr>
        <w:t>np.arange</w:t>
      </w:r>
      <w:proofErr w:type="spellEnd"/>
      <w:r>
        <w:rPr>
          <w:rStyle w:val="VerbatimChar"/>
        </w:rPr>
        <w:t>(0.08,0.5,0.0001)</w:t>
      </w:r>
      <w:r>
        <w:br/>
      </w:r>
      <w:r>
        <w:lastRenderedPageBreak/>
        <w:br/>
      </w:r>
      <w:r>
        <w:rPr>
          <w:rStyle w:val="VerbatimChar"/>
        </w:rPr>
        <w:t>while True:</w:t>
      </w:r>
      <w:r>
        <w:br/>
      </w:r>
      <w:r>
        <w:rPr>
          <w:rStyle w:val="VerbatimChar"/>
        </w:rPr>
        <w:t xml:space="preserve">    try:</w:t>
      </w:r>
      <w:r>
        <w:br/>
      </w:r>
      <w:r>
        <w:rPr>
          <w:rStyle w:val="VerbatimChar"/>
        </w:rPr>
        <w:t xml:space="preserve">        #print ('LED ON')</w:t>
      </w:r>
      <w:r>
        <w:br/>
      </w:r>
      <w:r>
        <w:rPr>
          <w:rStyle w:val="VerbatimChar"/>
        </w:rPr>
        <w:t xml:space="preserve">        </w:t>
      </w:r>
      <w:proofErr w:type="spellStart"/>
      <w:r>
        <w:rPr>
          <w:rStyle w:val="VerbatimChar"/>
        </w:rPr>
        <w:t>GPIO.output</w:t>
      </w:r>
      <w:proofErr w:type="spellEnd"/>
      <w:r>
        <w:rPr>
          <w:rStyle w:val="VerbatimChar"/>
        </w:rPr>
        <w:t>(18,True)</w:t>
      </w:r>
      <w:r>
        <w:br/>
      </w:r>
      <w:r>
        <w:rPr>
          <w:rStyle w:val="VerbatimChar"/>
        </w:rPr>
        <w:t xml:space="preserve">        </w:t>
      </w:r>
      <w:proofErr w:type="spellStart"/>
      <w:r>
        <w:rPr>
          <w:rStyle w:val="VerbatimChar"/>
        </w:rPr>
        <w:t>on_time</w:t>
      </w:r>
      <w:proofErr w:type="spellEnd"/>
      <w:r>
        <w:rPr>
          <w:rStyle w:val="VerbatimChar"/>
        </w:rPr>
        <w:t xml:space="preserve"> = </w:t>
      </w:r>
      <w:proofErr w:type="spellStart"/>
      <w:r>
        <w:rPr>
          <w:rStyle w:val="VerbatimChar"/>
        </w:rPr>
        <w:t>np.random.choice</w:t>
      </w:r>
      <w:proofErr w:type="spellEnd"/>
      <w:r>
        <w:rPr>
          <w:rStyle w:val="VerbatimChar"/>
        </w:rPr>
        <w:t>(time_ranges,1)</w:t>
      </w:r>
      <w:r>
        <w:br/>
      </w:r>
      <w:r>
        <w:rPr>
          <w:rStyle w:val="VerbatimChar"/>
        </w:rPr>
        <w:t xml:space="preserve">        </w:t>
      </w:r>
      <w:proofErr w:type="spellStart"/>
      <w:r>
        <w:rPr>
          <w:rStyle w:val="VerbatimChar"/>
        </w:rPr>
        <w:t>time.sleep</w:t>
      </w:r>
      <w:proofErr w:type="spellEnd"/>
      <w:r>
        <w:rPr>
          <w:rStyle w:val="VerbatimChar"/>
        </w:rPr>
        <w:t>(</w:t>
      </w:r>
      <w:proofErr w:type="spellStart"/>
      <w:r>
        <w:rPr>
          <w:rStyle w:val="VerbatimChar"/>
        </w:rPr>
        <w:t>on_time</w:t>
      </w:r>
      <w:proofErr w:type="spellEnd"/>
      <w:r>
        <w:rPr>
          <w:rStyle w:val="VerbatimChar"/>
        </w:rPr>
        <w:t>)</w:t>
      </w:r>
      <w:r>
        <w:br/>
      </w:r>
      <w:r>
        <w:rPr>
          <w:rStyle w:val="VerbatimChar"/>
        </w:rPr>
        <w:t xml:space="preserve">        #print('LED OFF')</w:t>
      </w:r>
      <w:r>
        <w:br/>
      </w:r>
      <w:r>
        <w:rPr>
          <w:rStyle w:val="VerbatimChar"/>
        </w:rPr>
        <w:t xml:space="preserve">        </w:t>
      </w:r>
      <w:proofErr w:type="spellStart"/>
      <w:r>
        <w:rPr>
          <w:rStyle w:val="VerbatimChar"/>
        </w:rPr>
        <w:t>off_time</w:t>
      </w:r>
      <w:proofErr w:type="spellEnd"/>
      <w:r>
        <w:rPr>
          <w:rStyle w:val="VerbatimChar"/>
        </w:rPr>
        <w:t xml:space="preserve"> = </w:t>
      </w:r>
      <w:proofErr w:type="spellStart"/>
      <w:r>
        <w:rPr>
          <w:rStyle w:val="VerbatimChar"/>
        </w:rPr>
        <w:t>np.random.choice</w:t>
      </w:r>
      <w:proofErr w:type="spellEnd"/>
      <w:r>
        <w:rPr>
          <w:rStyle w:val="VerbatimChar"/>
        </w:rPr>
        <w:t>(time_ranges,1)</w:t>
      </w:r>
      <w:r>
        <w:br/>
      </w:r>
      <w:r>
        <w:rPr>
          <w:rStyle w:val="VerbatimChar"/>
        </w:rPr>
        <w:t xml:space="preserve">        </w:t>
      </w:r>
      <w:proofErr w:type="spellStart"/>
      <w:r>
        <w:rPr>
          <w:rStyle w:val="VerbatimChar"/>
        </w:rPr>
        <w:t>GPIO.output</w:t>
      </w:r>
      <w:proofErr w:type="spellEnd"/>
      <w:r>
        <w:rPr>
          <w:rStyle w:val="VerbatimChar"/>
        </w:rPr>
        <w:t>(18,False)</w:t>
      </w:r>
      <w:r>
        <w:br/>
      </w:r>
      <w:r>
        <w:rPr>
          <w:rStyle w:val="VerbatimChar"/>
        </w:rPr>
        <w:t xml:space="preserve">        </w:t>
      </w:r>
      <w:proofErr w:type="spellStart"/>
      <w:r>
        <w:rPr>
          <w:rStyle w:val="VerbatimChar"/>
        </w:rPr>
        <w:t>time.sleep</w:t>
      </w:r>
      <w:proofErr w:type="spellEnd"/>
      <w:r>
        <w:rPr>
          <w:rStyle w:val="VerbatimChar"/>
        </w:rPr>
        <w:t>(</w:t>
      </w:r>
      <w:proofErr w:type="spellStart"/>
      <w:r>
        <w:rPr>
          <w:rStyle w:val="VerbatimChar"/>
        </w:rPr>
        <w:t>off_time</w:t>
      </w:r>
      <w:proofErr w:type="spellEnd"/>
      <w:r>
        <w:rPr>
          <w:rStyle w:val="VerbatimChar"/>
        </w:rPr>
        <w:t>)</w:t>
      </w:r>
      <w:r>
        <w:br/>
      </w:r>
      <w:r>
        <w:rPr>
          <w:rStyle w:val="VerbatimChar"/>
        </w:rPr>
        <w:t xml:space="preserve">    except </w:t>
      </w:r>
      <w:proofErr w:type="spellStart"/>
      <w:r>
        <w:rPr>
          <w:rStyle w:val="VerbatimChar"/>
        </w:rPr>
        <w:t>KeyboardInterrupt</w:t>
      </w:r>
      <w:proofErr w:type="spellEnd"/>
      <w:r>
        <w:rPr>
          <w:rStyle w:val="VerbatimChar"/>
        </w:rPr>
        <w:t>:</w:t>
      </w:r>
      <w:r>
        <w:br/>
      </w:r>
      <w:r>
        <w:rPr>
          <w:rStyle w:val="VerbatimChar"/>
        </w:rPr>
        <w:t xml:space="preserve">        </w:t>
      </w:r>
      <w:proofErr w:type="spellStart"/>
      <w:r>
        <w:rPr>
          <w:rStyle w:val="VerbatimChar"/>
        </w:rPr>
        <w:t>GPIO.output</w:t>
      </w:r>
      <w:proofErr w:type="spellEnd"/>
      <w:r>
        <w:rPr>
          <w:rStyle w:val="VerbatimChar"/>
        </w:rPr>
        <w:t>(18,GPIO.LOW)</w:t>
      </w:r>
      <w:r>
        <w:br/>
      </w:r>
      <w:r>
        <w:rPr>
          <w:rStyle w:val="VerbatimChar"/>
        </w:rPr>
        <w:t xml:space="preserve">        </w:t>
      </w:r>
      <w:proofErr w:type="spellStart"/>
      <w:r>
        <w:rPr>
          <w:rStyle w:val="VerbatimChar"/>
        </w:rPr>
        <w:t>sys.exit</w:t>
      </w:r>
      <w:proofErr w:type="spellEnd"/>
      <w:r>
        <w:rPr>
          <w:rStyle w:val="VerbatimChar"/>
        </w:rPr>
        <w:t>()</w:t>
      </w:r>
    </w:p>
    <w:p w14:paraId="0A432216" w14:textId="77777777" w:rsidR="0089619A" w:rsidRDefault="00557870">
      <w:pPr>
        <w:pStyle w:val="FirstParagraph"/>
      </w:pPr>
      <w:r>
        <w:t xml:space="preserve">One optional change that can be made to the code above is to set the seed manually with </w:t>
      </w:r>
      <w:proofErr w:type="spellStart"/>
      <w:proofErr w:type="gramStart"/>
      <w:r>
        <w:rPr>
          <w:rStyle w:val="VerbatimChar"/>
        </w:rPr>
        <w:t>np.random</w:t>
      </w:r>
      <w:proofErr w:type="gramEnd"/>
      <w:r>
        <w:rPr>
          <w:rStyle w:val="VerbatimChar"/>
        </w:rPr>
        <w:t>.seed</w:t>
      </w:r>
      <w:proofErr w:type="spellEnd"/>
      <w:r>
        <w:t xml:space="preserve"> after the </w:t>
      </w:r>
      <w:proofErr w:type="spellStart"/>
      <w:r>
        <w:t>numpy</w:t>
      </w:r>
      <w:proofErr w:type="spellEnd"/>
      <w:r>
        <w:t xml:space="preserve"> import. Setting a fixed seed can have the advantage that problems in audio-video file </w:t>
      </w:r>
      <w:proofErr w:type="spellStart"/>
      <w:r>
        <w:t>synchronisation</w:t>
      </w:r>
      <w:proofErr w:type="spellEnd"/>
      <w:r>
        <w:t xml:space="preserve"> post data collection can be better fixed. A fixed seed however means that the output signal is the same across all sessions used - which might make distinguishing audio and video recordings from different sessions difficult, though not exclude it.</w:t>
      </w:r>
    </w:p>
    <w:p w14:paraId="4C7F5D70" w14:textId="77777777" w:rsidR="0089619A" w:rsidRDefault="00557870">
      <w:pPr>
        <w:pStyle w:val="BodyText"/>
      </w:pPr>
      <w:r>
        <w:t xml:space="preserve">Another important aspect to pay attention to is the </w:t>
      </w:r>
      <w:proofErr w:type="spellStart"/>
      <w:r>
        <w:rPr>
          <w:rStyle w:val="VerbatimChar"/>
        </w:rPr>
        <w:t>time_ranges</w:t>
      </w:r>
      <w:proofErr w:type="spellEnd"/>
      <w:r>
        <w:t xml:space="preserve"> variable. In this experiment it was assumed that the camera frame rate was going to be 25 Hz, and thus the lowest ON/OFF time was set to 0.08s, which corresponds to a signal with 12.5Hz periodicity of the Nyquist frequency. However, as </w:t>
      </w:r>
      <w:proofErr w:type="spellStart"/>
      <w:r>
        <w:t>Laurijssen</w:t>
      </w:r>
      <w:proofErr w:type="spellEnd"/>
      <w:r>
        <w:t xml:space="preserve"> et al. (2018) suggest, it would have been better to set the lowest duration to a longer period, which was a few times lower than the Nyquist frequency of 12.5 Hz, </w:t>
      </w:r>
      <w:proofErr w:type="spellStart"/>
      <w:r>
        <w:t>eg.</w:t>
      </w:r>
      <w:proofErr w:type="spellEnd"/>
      <w:r>
        <w:t xml:space="preserve"> 0.2s (5 Hz). In our experiments, the cameras turned out to have a frame rate of 22Hz, which meant that the LED signal was aliased. However, despite the aliasing, we were still able to </w:t>
      </w:r>
      <w:proofErr w:type="spellStart"/>
      <w:r>
        <w:t>synchronise</w:t>
      </w:r>
      <w:proofErr w:type="spellEnd"/>
      <w:r>
        <w:t xml:space="preserve"> audio and video - showing the robustness of the methodology.</w:t>
      </w:r>
    </w:p>
    <w:p w14:paraId="4D307B69" w14:textId="08936809" w:rsidR="0089619A" w:rsidRDefault="00557870">
      <w:pPr>
        <w:pStyle w:val="Heading2"/>
        <w:rPr>
          <w:ins w:id="5" w:author="tbeleyur" w:date="2021-01-11T17:28:00Z"/>
        </w:rPr>
      </w:pPr>
      <w:bookmarkStart w:id="6" w:name="X8fd2886f9a7ae9f21c12568f950199462e360b7"/>
      <w:r>
        <w:t>2</w:t>
      </w:r>
      <w:del w:id="7" w:author="tbeleyur" w:date="2021-01-11T21:44:00Z">
        <w:r w:rsidDel="00217B48">
          <w:delText>.0</w:delText>
        </w:r>
      </w:del>
      <w:r>
        <w:t xml:space="preserve"> Video annotation of bat flights in the cave </w:t>
      </w:r>
      <w:del w:id="8" w:author="tbeleyur" w:date="2021-01-11T17:28:00Z">
        <w:r w:rsidDel="00147AB6">
          <w:delText>(</w:delText>
        </w:r>
        <w:r w:rsidDel="00147AB6">
          <w:rPr>
            <w:i/>
          </w:rPr>
          <w:delText>Needs cleaning and finalisation from N and Aditya</w:delText>
        </w:r>
        <w:r w:rsidDel="00147AB6">
          <w:delText>)</w:delText>
        </w:r>
      </w:del>
      <w:bookmarkEnd w:id="6"/>
    </w:p>
    <w:p w14:paraId="25BCC1A5" w14:textId="77777777" w:rsidR="00147AB6" w:rsidRDefault="00147AB6" w:rsidP="00147AB6">
      <w:pPr>
        <w:pStyle w:val="NormalWeb"/>
        <w:spacing w:before="180" w:beforeAutospacing="0" w:after="180" w:afterAutospacing="0"/>
        <w:rPr>
          <w:ins w:id="9" w:author="tbeleyur" w:date="2021-01-11T17:28:00Z"/>
        </w:rPr>
      </w:pPr>
      <w:ins w:id="10" w:author="tbeleyur" w:date="2021-01-11T17:28:00Z">
        <w:r>
          <w:rPr>
            <w:rFonts w:ascii="Cambria" w:hAnsi="Cambria"/>
            <w:color w:val="000000"/>
          </w:rPr>
          <w:t>Manual annotation of the video data was carried out to determine the group sizes of free-flying horseshoe bats in their natural habitat. We annotated bat flight activity by simultaneously viewing the video feeds from both infrared cameras using SHOTCUT, a free open-source video editing software (REFERENCE and VERSION NUMBER). The following information was documented from the video: the start and end times of bat flight activity from the burnt in timestamps from either camera 1 or 2 in “</w:t>
        </w:r>
        <w:proofErr w:type="spellStart"/>
        <w:r>
          <w:rPr>
            <w:rFonts w:ascii="Cambria" w:hAnsi="Cambria"/>
            <w:color w:val="000000"/>
          </w:rPr>
          <w:t>yyyy</w:t>
        </w:r>
        <w:proofErr w:type="spellEnd"/>
        <w:r>
          <w:rPr>
            <w:rFonts w:ascii="Cambria" w:hAnsi="Cambria"/>
            <w:color w:val="000000"/>
          </w:rPr>
          <w:t xml:space="preserve">-mm-dd </w:t>
        </w:r>
        <w:proofErr w:type="spellStart"/>
        <w:r>
          <w:rPr>
            <w:rFonts w:ascii="Cambria" w:hAnsi="Cambria"/>
            <w:color w:val="000000"/>
          </w:rPr>
          <w:t>hh:</w:t>
        </w:r>
        <w:proofErr w:type="gramStart"/>
        <w:r>
          <w:rPr>
            <w:rFonts w:ascii="Cambria" w:hAnsi="Cambria"/>
            <w:color w:val="000000"/>
          </w:rPr>
          <w:t>mm:ss</w:t>
        </w:r>
        <w:proofErr w:type="spellEnd"/>
        <w:proofErr w:type="gramEnd"/>
        <w:r>
          <w:rPr>
            <w:rFonts w:ascii="Cambria" w:hAnsi="Cambria"/>
            <w:color w:val="000000"/>
          </w:rPr>
          <w:t xml:space="preserve">” format, frame number, number of bats flying and flight </w:t>
        </w:r>
        <w:proofErr w:type="spellStart"/>
        <w:r>
          <w:rPr>
            <w:rFonts w:ascii="Cambria" w:hAnsi="Cambria"/>
            <w:color w:val="000000"/>
          </w:rPr>
          <w:t>behavior</w:t>
        </w:r>
        <w:proofErr w:type="spellEnd"/>
        <w:r>
          <w:rPr>
            <w:rFonts w:ascii="Cambria" w:hAnsi="Cambria"/>
            <w:color w:val="000000"/>
          </w:rPr>
          <w:t xml:space="preserve">. A bat flight activity is defined as the interval during which the number of bats flying inside the cave is constant. Successive bat flight activities were operationally defined as being separated from one another by least 6 </w:t>
        </w:r>
        <w:proofErr w:type="gramStart"/>
        <w:r>
          <w:rPr>
            <w:rFonts w:ascii="Cambria" w:hAnsi="Cambria"/>
            <w:color w:val="000000"/>
          </w:rPr>
          <w:t>frames .</w:t>
        </w:r>
        <w:proofErr w:type="gramEnd"/>
        <w:r>
          <w:rPr>
            <w:rFonts w:ascii="Cambria" w:hAnsi="Cambria"/>
            <w:color w:val="000000"/>
          </w:rPr>
          <w:t>  </w:t>
        </w:r>
      </w:ins>
    </w:p>
    <w:p w14:paraId="555D9B80" w14:textId="77777777" w:rsidR="00147AB6" w:rsidRDefault="00147AB6" w:rsidP="00147AB6">
      <w:pPr>
        <w:pStyle w:val="NormalWeb"/>
        <w:spacing w:before="180" w:beforeAutospacing="0" w:after="180" w:afterAutospacing="0"/>
        <w:rPr>
          <w:ins w:id="11" w:author="tbeleyur" w:date="2021-01-11T17:28:00Z"/>
        </w:rPr>
      </w:pPr>
      <w:ins w:id="12" w:author="tbeleyur" w:date="2021-01-11T17:28:00Z">
        <w:r>
          <w:rPr>
            <w:rFonts w:ascii="Cambria" w:hAnsi="Cambria"/>
            <w:color w:val="000000"/>
          </w:rPr>
          <w:t xml:space="preserve">We defined the start of bat activity from the frame a bat is observed to fly in either camera view. Similarly, the end of bat flight activity was when a bat is not observed in either of the </w:t>
        </w:r>
        <w:r>
          <w:rPr>
            <w:rFonts w:ascii="Cambria" w:hAnsi="Cambria"/>
            <w:color w:val="000000"/>
          </w:rPr>
          <w:lastRenderedPageBreak/>
          <w:t>camera views. In multi-bat contexts that can have dynamic transitions in the number of bats, we annotated the start and end of the multi-bat activity with parts of the video that had the maximum number of bats. Additionally, bat activity before and after the video segment with the maximum number of bats were also annotated as single or multi-bat activity ensuring an interval of 6 frames separating each activity.  </w:t>
        </w:r>
      </w:ins>
    </w:p>
    <w:p w14:paraId="03235F10" w14:textId="54DE9CE6" w:rsidR="00147AB6" w:rsidRDefault="00147AB6" w:rsidP="00147AB6">
      <w:pPr>
        <w:pStyle w:val="NormalWeb"/>
        <w:spacing w:before="180" w:beforeAutospacing="0" w:after="180" w:afterAutospacing="0"/>
        <w:rPr>
          <w:ins w:id="13" w:author="tbeleyur" w:date="2021-01-11T17:28:00Z"/>
        </w:rPr>
      </w:pPr>
      <w:ins w:id="14" w:author="tbeleyur" w:date="2021-01-11T17:28:00Z">
        <w:r>
          <w:rPr>
            <w:rFonts w:ascii="Cambria" w:hAnsi="Cambria"/>
            <w:color w:val="0E101A"/>
            <w:shd w:val="clear" w:color="auto" w:fill="FFFFFF"/>
          </w:rPr>
          <w:t xml:space="preserve">Video from both the cameras covered most parts of the cave except the roosting sites (Main paper </w:t>
        </w:r>
        <w:proofErr w:type="spellStart"/>
        <w:r>
          <w:rPr>
            <w:rFonts w:ascii="Cambria" w:hAnsi="Cambria"/>
            <w:color w:val="0E101A"/>
            <w:shd w:val="clear" w:color="auto" w:fill="FFFFFF"/>
          </w:rPr>
          <w:t>Fig.X</w:t>
        </w:r>
        <w:proofErr w:type="spellEnd"/>
        <w:r>
          <w:rPr>
            <w:rFonts w:ascii="Cambria" w:hAnsi="Cambria"/>
            <w:color w:val="0E101A"/>
            <w:shd w:val="clear" w:color="auto" w:fill="FFFFFF"/>
          </w:rPr>
          <w:t>). Bats were found to fly into the roosting sites,</w:t>
        </w:r>
        <w:r>
          <w:rPr>
            <w:rFonts w:ascii="Cambria" w:hAnsi="Cambria"/>
            <w:color w:val="0E101A"/>
            <w:shd w:val="clear" w:color="auto" w:fill="FFFFFF"/>
            <w:lang w:val="en-US"/>
          </w:rPr>
          <w:t xml:space="preserve"> </w:t>
        </w:r>
        <w:r>
          <w:rPr>
            <w:rFonts w:ascii="Cambria" w:hAnsi="Cambria"/>
            <w:color w:val="0E101A"/>
            <w:shd w:val="clear" w:color="auto" w:fill="FFFFFF"/>
          </w:rPr>
          <w:t>disappearing and then appearing in the camera view for short (=&lt;10 frames) or extended periods (&gt;10 frames) of time. If a bat appeared again after a short period, the current annotation was continued till the end of the activity. If a bat appeared after an extended period, a new annotation was begun. </w:t>
        </w:r>
      </w:ins>
    </w:p>
    <w:p w14:paraId="7F0288F4" w14:textId="77777777" w:rsidR="00147AB6" w:rsidRDefault="00147AB6" w:rsidP="00147AB6">
      <w:pPr>
        <w:pStyle w:val="NormalWeb"/>
        <w:spacing w:before="180" w:beforeAutospacing="0" w:after="180" w:afterAutospacing="0"/>
        <w:rPr>
          <w:ins w:id="15" w:author="tbeleyur" w:date="2021-01-11T17:28:00Z"/>
        </w:rPr>
      </w:pPr>
      <w:ins w:id="16" w:author="tbeleyur" w:date="2021-01-11T17:28:00Z">
        <w:r>
          <w:rPr>
            <w:rFonts w:ascii="Cambria" w:hAnsi="Cambria"/>
            <w:color w:val="000000"/>
          </w:rPr>
          <w:t>We prioritized obtaining a clean data set and refrained from annotating extremely difficult bat flight annotations because of how dynamic the group size shifts could be.</w:t>
        </w:r>
      </w:ins>
    </w:p>
    <w:p w14:paraId="1A0ACC81" w14:textId="77777777" w:rsidR="00147AB6" w:rsidRPr="00147AB6" w:rsidRDefault="00147AB6">
      <w:pPr>
        <w:pStyle w:val="BodyText"/>
        <w:pPrChange w:id="17" w:author="tbeleyur" w:date="2021-01-11T17:28:00Z">
          <w:pPr>
            <w:pStyle w:val="Heading2"/>
          </w:pPr>
        </w:pPrChange>
      </w:pPr>
    </w:p>
    <w:p w14:paraId="57FB504C" w14:textId="3F90EB89" w:rsidR="0089619A" w:rsidDel="00147AB6" w:rsidRDefault="00557870">
      <w:pPr>
        <w:pStyle w:val="FirstParagraph"/>
        <w:rPr>
          <w:del w:id="18" w:author="tbeleyur" w:date="2021-01-11T17:27:00Z"/>
        </w:rPr>
      </w:pPr>
      <w:del w:id="19" w:author="tbeleyur" w:date="2021-01-11T17:27:00Z">
        <w:r w:rsidDel="00147AB6">
          <w:delText>Manual annotation of the video data was carried out to determine the group sizes of free-flying horseshoe bats in their natural habitat. To annotate, the video feeds from both IR cameras were viewed simultaneously on Shotcut (Meltytech 2019). The following information was documented from the video: the start and end times of bat flight activity from the burnt in timestamps from either camera 1 or 2 in “yyyy-mm-dd hh:mm:ss” format, frame number, number of bats flying, flight behavior. To have an unbiased approach at annotating video flight behaviors, for a given hour of recording eight random numbers were generated using “star trek”, an online tool, to generate random numbers (</w:delText>
        </w:r>
        <w:r w:rsidR="009E5335" w:rsidDel="00147AB6">
          <w:fldChar w:fldCharType="begin"/>
        </w:r>
        <w:r w:rsidR="009E5335" w:rsidDel="00147AB6">
          <w:delInstrText xml:space="preserve"> HYPERLINK "https://stattrek.com/statistics/random-number-generator.aspx" \l "error" \h </w:delInstrText>
        </w:r>
        <w:r w:rsidR="009E5335" w:rsidDel="00147AB6">
          <w:fldChar w:fldCharType="separate"/>
        </w:r>
        <w:r w:rsidDel="00147AB6">
          <w:rPr>
            <w:rStyle w:val="Hyperlink"/>
          </w:rPr>
          <w:delText>https://stattrek.com/statistics/random-number-generator.aspx#error</w:delText>
        </w:r>
        <w:r w:rsidR="009E5335" w:rsidDel="00147AB6">
          <w:rPr>
            <w:rStyle w:val="Hyperlink"/>
          </w:rPr>
          <w:fldChar w:fldCharType="end"/>
        </w:r>
        <w:r w:rsidDel="00147AB6">
          <w:delText>). For each of the random numbers, 2 minutes from the random number were annotated. We defined the start of bat activity as the moment a bat is visible/observed to fly in either camera views. Similarly, the end of bat flight activity was when a bat is not observed in either camera view. In multi-bat contexts that can have dynamic transitions in the number of bats, we annotated the multi-bat activity start and end times with parts of the video that had the maximum number of bats showing flight behaviour. In order to separate one flight activity from another, we ensured a difference of at least 6 frames between successive bat activity annotations. A gap of 6 frames was chosen because it corresponds to a duration of about (240-)273 ms for a frame rate of 22 fps. This time gap corresponds to the length of 2-3 horseshoe bat calls and we considered a gap of this length to be sufficient to separate one event from the next.</w:delText>
        </w:r>
      </w:del>
    </w:p>
    <w:p w14:paraId="5F4455B0" w14:textId="1496A2BE" w:rsidR="0089619A" w:rsidRDefault="00557870">
      <w:pPr>
        <w:pStyle w:val="BodyText"/>
      </w:pPr>
      <w:del w:id="20" w:author="tbeleyur" w:date="2021-01-11T17:27:00Z">
        <w:r w:rsidDel="00147AB6">
          <w:delText>We prioritized obtaining a clean data set and refrained from annotating extremely difficult bat flight annotations because of how dynamic the group size shifts can be in groups of horseshoe bats flying in a tight cave space like in our field site. We also annotated the parts of video where there are no flying bats observed as control data set. These control data annotations were used for parameter extraction to serve as a measure to account for bats calling from the roost or perching sites in the cave space or the bats that are vocalising just outside the cave space and yet the calls are picked up by the microphones inside the cave. We chose to annotate at least half the number of bat flight annotations and annotated no bat activity for 1 s long.</w:delText>
        </w:r>
      </w:del>
    </w:p>
    <w:p w14:paraId="5B983839" w14:textId="77777777" w:rsidR="0089619A" w:rsidRDefault="00557870">
      <w:pPr>
        <w:pStyle w:val="Heading2"/>
      </w:pPr>
      <w:bookmarkStart w:id="21" w:name="individual-call-analysis"/>
      <w:r>
        <w:lastRenderedPageBreak/>
        <w:t>3</w:t>
      </w:r>
      <w:del w:id="22" w:author="tbeleyur" w:date="2021-01-11T21:45:00Z">
        <w:r w:rsidDel="00217B48">
          <w:delText>.</w:delText>
        </w:r>
      </w:del>
      <w:del w:id="23" w:author="tbeleyur" w:date="2021-01-11T21:44:00Z">
        <w:r w:rsidDel="00217B48">
          <w:delText>0</w:delText>
        </w:r>
      </w:del>
      <w:r>
        <w:t xml:space="preserve"> Individual call analysis</w:t>
      </w:r>
      <w:bookmarkEnd w:id="21"/>
    </w:p>
    <w:p w14:paraId="79B1C323" w14:textId="77777777" w:rsidR="0089619A" w:rsidRDefault="00404DAD">
      <w:pPr>
        <w:pStyle w:val="Heading4"/>
      </w:pPr>
      <w:bookmarkStart w:id="24" w:name="individual-call-selection"/>
      <w:ins w:id="25" w:author="hgoerlitz" w:date="2021-01-06T13:29:00Z">
        <w:r>
          <w:t>3.1</w:t>
        </w:r>
      </w:ins>
      <w:ins w:id="26" w:author="hgoerlitz" w:date="2021-01-06T13:30:00Z">
        <w:r>
          <w:t xml:space="preserve"> </w:t>
        </w:r>
      </w:ins>
      <w:r w:rsidR="00557870">
        <w:t>Individual call selection</w:t>
      </w:r>
      <w:bookmarkEnd w:id="24"/>
    </w:p>
    <w:p w14:paraId="33980D27" w14:textId="77777777" w:rsidR="0089619A" w:rsidRDefault="00557870">
      <w:pPr>
        <w:pStyle w:val="FirstParagraph"/>
      </w:pPr>
      <w:r>
        <w:t>Individual calls were selected from the audio files based on a set of pre-defined search protocol:</w:t>
      </w:r>
    </w:p>
    <w:p w14:paraId="6B3D5952" w14:textId="77777777" w:rsidR="0089619A" w:rsidRDefault="00557870">
      <w:pPr>
        <w:numPr>
          <w:ilvl w:val="0"/>
          <w:numId w:val="2"/>
        </w:numPr>
      </w:pPr>
      <w:r>
        <w:t>All measurements and signal processing will be done using Audacity.</w:t>
      </w:r>
    </w:p>
    <w:p w14:paraId="2B989BEC" w14:textId="77777777" w:rsidR="0089619A" w:rsidRDefault="00557870">
      <w:pPr>
        <w:numPr>
          <w:ilvl w:val="0"/>
          <w:numId w:val="2"/>
        </w:numPr>
      </w:pPr>
      <w:r>
        <w:t xml:space="preserve">dB rms measurements made with the ‘Contrast’ function in Audacity. </w:t>
      </w:r>
      <w:proofErr w:type="spellStart"/>
      <w:r>
        <w:t>Highpassing</w:t>
      </w:r>
      <w:proofErr w:type="spellEnd"/>
      <w:r>
        <w:t xml:space="preserve"> done with the inbuilt </w:t>
      </w:r>
      <w:proofErr w:type="spellStart"/>
      <w:r>
        <w:t>highpass</w:t>
      </w:r>
      <w:proofErr w:type="spellEnd"/>
      <w:r>
        <w:t xml:space="preserve"> filter. The SNR is calculated by difference between the foreground (bat call region) and background (silent region)</w:t>
      </w:r>
    </w:p>
    <w:p w14:paraId="18A26D66" w14:textId="77777777" w:rsidR="0089619A" w:rsidRDefault="00557870">
      <w:pPr>
        <w:pStyle w:val="Compact"/>
        <w:numPr>
          <w:ilvl w:val="1"/>
          <w:numId w:val="3"/>
        </w:numPr>
      </w:pPr>
      <w:r>
        <w:t>Load annotation audio file, and delete all non-target channels.</w:t>
      </w:r>
    </w:p>
    <w:p w14:paraId="2A4BB288" w14:textId="77777777" w:rsidR="0089619A" w:rsidRDefault="00557870">
      <w:pPr>
        <w:pStyle w:val="Compact"/>
        <w:numPr>
          <w:ilvl w:val="1"/>
          <w:numId w:val="3"/>
        </w:numPr>
      </w:pPr>
      <w:r>
        <w:t>View audio in spectrogram mode. Set dynamic range of spectrogram to 60dB.</w:t>
      </w:r>
    </w:p>
    <w:p w14:paraId="350CC208" w14:textId="77777777" w:rsidR="0089619A" w:rsidRDefault="00557870">
      <w:pPr>
        <w:pStyle w:val="Compact"/>
        <w:numPr>
          <w:ilvl w:val="1"/>
          <w:numId w:val="3"/>
        </w:numPr>
      </w:pPr>
      <w:proofErr w:type="spellStart"/>
      <w:r>
        <w:t>Highpass</w:t>
      </w:r>
      <w:proofErr w:type="spellEnd"/>
      <w:r>
        <w:t xml:space="preserve"> filter audio file with 12 dB roll off/octave at 80 kHz cutoff frequency</w:t>
      </w:r>
    </w:p>
    <w:p w14:paraId="457C7057" w14:textId="77777777" w:rsidR="0089619A" w:rsidRDefault="00557870">
      <w:pPr>
        <w:pStyle w:val="Compact"/>
        <w:numPr>
          <w:ilvl w:val="1"/>
          <w:numId w:val="3"/>
        </w:numPr>
      </w:pPr>
      <w:r>
        <w:t>For given audio file, choose a start point using a random number generator between 0-1.</w:t>
      </w:r>
    </w:p>
    <w:p w14:paraId="51EEA5BA" w14:textId="77777777" w:rsidR="0089619A" w:rsidRDefault="00557870">
      <w:pPr>
        <w:pStyle w:val="Compact"/>
        <w:numPr>
          <w:ilvl w:val="1"/>
          <w:numId w:val="3"/>
        </w:numPr>
      </w:pPr>
      <w:r>
        <w:t>Go to that fraction of time corresponding to the length of the annotation audio file</w:t>
      </w:r>
    </w:p>
    <w:p w14:paraId="4B58AE88" w14:textId="77777777" w:rsidR="0089619A" w:rsidRDefault="00557870">
      <w:pPr>
        <w:pStyle w:val="Compact"/>
        <w:numPr>
          <w:ilvl w:val="1"/>
          <w:numId w:val="3"/>
        </w:numPr>
      </w:pPr>
      <w:r>
        <w:t>Choose another random number between 0-1. If it’s &lt;=0.5 search towards left, else search towards right.</w:t>
      </w:r>
    </w:p>
    <w:p w14:paraId="242C68B5" w14:textId="77777777" w:rsidR="0089619A" w:rsidRDefault="00557870">
      <w:pPr>
        <w:pStyle w:val="Compact"/>
        <w:numPr>
          <w:ilvl w:val="1"/>
          <w:numId w:val="3"/>
        </w:numPr>
      </w:pPr>
      <w:r>
        <w:t xml:space="preserve">Look for a </w:t>
      </w:r>
      <w:proofErr w:type="spellStart"/>
      <w:r>
        <w:t>horseshoebat</w:t>
      </w:r>
      <w:proofErr w:type="spellEnd"/>
      <w:r>
        <w:t xml:space="preserve"> call with no overlaps, no interference patterns in the CF or FM, that can be isolated well.</w:t>
      </w:r>
    </w:p>
    <w:p w14:paraId="56B99E4D" w14:textId="77777777" w:rsidR="0089619A" w:rsidRDefault="00557870">
      <w:pPr>
        <w:pStyle w:val="Compact"/>
        <w:numPr>
          <w:ilvl w:val="1"/>
          <w:numId w:val="3"/>
        </w:numPr>
      </w:pPr>
      <w:r>
        <w:t>While selecting horseshoe bat calls, zoom in max till 60 milliseconds of audio occupy the whole screen. Do not zoom in more or less while selecting.</w:t>
      </w:r>
    </w:p>
    <w:p w14:paraId="29FAD2CE" w14:textId="77777777" w:rsidR="0089619A" w:rsidRDefault="00557870">
      <w:pPr>
        <w:pStyle w:val="Compact"/>
        <w:numPr>
          <w:ilvl w:val="1"/>
          <w:numId w:val="3"/>
        </w:numPr>
      </w:pPr>
      <w:r>
        <w:t>Check the SNR of the selected horseshoe bat call by using a ‘silent period’ of the audio file as background. If there is not suitably long ‘silent period’ to serve as background in this audio file, choose another random audio file and measure the background dB rms.</w:t>
      </w:r>
    </w:p>
    <w:p w14:paraId="1675F2B8" w14:textId="77777777" w:rsidR="0089619A" w:rsidRDefault="00557870">
      <w:pPr>
        <w:pStyle w:val="Compact"/>
        <w:numPr>
          <w:ilvl w:val="2"/>
          <w:numId w:val="4"/>
        </w:numPr>
      </w:pPr>
      <w:r>
        <w:t>If SNR &gt;= 20 dB, this is a suitable call to measure. Note down the start and end time of this call in the audio file.</w:t>
      </w:r>
    </w:p>
    <w:p w14:paraId="45ED3411" w14:textId="77777777" w:rsidR="0089619A" w:rsidRDefault="00557870">
      <w:pPr>
        <w:pStyle w:val="Compact"/>
        <w:numPr>
          <w:ilvl w:val="2"/>
          <w:numId w:val="4"/>
        </w:numPr>
      </w:pPr>
      <w:r>
        <w:t>If SNR &lt; 20dB</w:t>
      </w:r>
    </w:p>
    <w:p w14:paraId="37F344FF" w14:textId="77777777" w:rsidR="0089619A" w:rsidRDefault="00557870">
      <w:pPr>
        <w:pStyle w:val="Compact"/>
        <w:numPr>
          <w:ilvl w:val="3"/>
          <w:numId w:val="5"/>
        </w:numPr>
      </w:pPr>
      <w:r>
        <w:t>Go back to search start point calculated in 4), and begin searching in opposite direction.</w:t>
      </w:r>
    </w:p>
    <w:p w14:paraId="0AAAB5CB" w14:textId="77777777" w:rsidR="0089619A" w:rsidRDefault="00557870">
      <w:pPr>
        <w:pStyle w:val="Compact"/>
        <w:numPr>
          <w:ilvl w:val="3"/>
          <w:numId w:val="5"/>
        </w:numPr>
      </w:pPr>
      <w:r>
        <w:t>Look for first suitable call to measure using criteria in 7) onwards.</w:t>
      </w:r>
    </w:p>
    <w:p w14:paraId="520CE757" w14:textId="77777777" w:rsidR="0089619A" w:rsidRDefault="00557870">
      <w:pPr>
        <w:pStyle w:val="Compact"/>
        <w:numPr>
          <w:ilvl w:val="2"/>
          <w:numId w:val="4"/>
        </w:numPr>
      </w:pPr>
      <w:r>
        <w:t>If a suitable call is still NOT found:</w:t>
      </w:r>
    </w:p>
    <w:p w14:paraId="5413D018" w14:textId="77777777" w:rsidR="0089619A" w:rsidRDefault="00557870">
      <w:pPr>
        <w:pStyle w:val="Compact"/>
        <w:numPr>
          <w:ilvl w:val="3"/>
          <w:numId w:val="6"/>
        </w:numPr>
      </w:pPr>
      <w:r>
        <w:t>No measurement takes place in this audio annotation. Proceed to next audio annotation file.</w:t>
      </w:r>
    </w:p>
    <w:p w14:paraId="1722FA3E" w14:textId="77777777" w:rsidR="0089619A" w:rsidRDefault="00557870">
      <w:pPr>
        <w:pStyle w:val="FirstParagraph"/>
      </w:pPr>
      <w:r>
        <w:t>Audacity version 2.3.3 was used during the manual call selection.</w:t>
      </w:r>
    </w:p>
    <w:p w14:paraId="33E6E7FA" w14:textId="77777777" w:rsidR="0089619A" w:rsidRDefault="00557870">
      <w:pPr>
        <w:pStyle w:val="Heading2"/>
      </w:pPr>
      <w:bookmarkStart w:id="27" w:name="window-analysis"/>
      <w:r>
        <w:lastRenderedPageBreak/>
        <w:t>4.</w:t>
      </w:r>
      <w:del w:id="28" w:author="tbeleyur" w:date="2021-01-11T21:45:00Z">
        <w:r w:rsidDel="00217B48">
          <w:delText>0</w:delText>
        </w:r>
      </w:del>
      <w:r>
        <w:t xml:space="preserve"> Window analysis</w:t>
      </w:r>
      <w:bookmarkEnd w:id="27"/>
    </w:p>
    <w:p w14:paraId="3C5E384A" w14:textId="77777777" w:rsidR="0089619A" w:rsidRDefault="00557870">
      <w:pPr>
        <w:pStyle w:val="Heading4"/>
      </w:pPr>
      <w:bookmarkStart w:id="29" w:name="choosing-the-silent-window-threshold"/>
      <w:r>
        <w:t>4.1 Choosing the ‘silent window threshold’</w:t>
      </w:r>
      <w:bookmarkEnd w:id="29"/>
    </w:p>
    <w:p w14:paraId="05A239E4" w14:textId="77777777" w:rsidR="0089619A" w:rsidRDefault="00557870">
      <w:pPr>
        <w:pStyle w:val="FirstParagraph"/>
      </w:pPr>
      <w:r>
        <w:t>A series of manually annotated audio clips were used to set the reference silent window threshold. The manually annotated audio clips were the same as those used to calculate the reference ‘silence’ segments in the individual call analysis (</w:t>
      </w:r>
      <m:oMath>
        <m:sSub>
          <m:sSubPr>
            <m:ctrlPr>
              <w:rPr>
                <w:rFonts w:ascii="Cambria Math" w:hAnsi="Cambria Math"/>
              </w:rPr>
            </m:ctrlPr>
          </m:sSubPr>
          <m:e>
            <m:r>
              <w:rPr>
                <w:rFonts w:ascii="Cambria Math" w:hAnsi="Cambria Math"/>
              </w:rPr>
              <m:t>N</m:t>
            </m:r>
          </m:e>
          <m:sub>
            <m:r>
              <w:rPr>
                <w:rFonts w:ascii="Cambria Math" w:hAnsi="Cambria Math"/>
              </w:rPr>
              <m:t>files</m:t>
            </m:r>
          </m:sub>
        </m:sSub>
        <m:r>
          <w:rPr>
            <w:rFonts w:ascii="Cambria Math" w:hAnsi="Cambria Math"/>
          </w:rPr>
          <m:t>=406</m:t>
        </m:r>
      </m:oMath>
      <w:r>
        <w:t xml:space="preserve">, min-max duration=0.002-0.03s). The threshold for a window to be chosen as silent was set at 20dB above the maximum measured dB rms of all silent windows. This resulted in any window that was less than -23 dB rms as being considered ‘silent’. This is a conservative approach that prevents windows with poor signal-to-noise ratio from being </w:t>
      </w:r>
      <w:proofErr w:type="spellStart"/>
      <w:r>
        <w:t>analysed</w:t>
      </w:r>
      <w:proofErr w:type="spellEnd"/>
      <w:r>
        <w:t>.</w:t>
      </w:r>
    </w:p>
    <w:p w14:paraId="3B938C7C" w14:textId="77777777" w:rsidR="0089619A" w:rsidRDefault="00557870">
      <w:pPr>
        <w:pStyle w:val="BodyText"/>
      </w:pPr>
      <w:r>
        <w:t xml:space="preserve">The code to execute this analysis is available in the </w:t>
      </w:r>
      <w:r>
        <w:rPr>
          <w:rStyle w:val="VerbatimChar"/>
        </w:rPr>
        <w:t xml:space="preserve">what qualifies as a silent audio </w:t>
      </w:r>
      <w:proofErr w:type="spellStart"/>
      <w:proofErr w:type="gramStart"/>
      <w:r>
        <w:rPr>
          <w:rStyle w:val="VerbatimChar"/>
        </w:rPr>
        <w:t>segment.ipynb</w:t>
      </w:r>
      <w:proofErr w:type="spellEnd"/>
      <w:proofErr w:type="gramEnd"/>
      <w:r>
        <w:t xml:space="preserve"> notebook and its HTML printout.</w:t>
      </w:r>
    </w:p>
    <w:p w14:paraId="268154C7" w14:textId="77777777" w:rsidR="0089619A" w:rsidRDefault="00557870">
      <w:pPr>
        <w:pStyle w:val="Heading4"/>
      </w:pPr>
      <w:bookmarkStart w:id="30" w:name="dominant-frequency-measurement"/>
      <w:r>
        <w:t>4.2 Dominant frequency measurement</w:t>
      </w:r>
      <w:bookmarkEnd w:id="30"/>
    </w:p>
    <w:p w14:paraId="4A9E2711" w14:textId="1C31FD06" w:rsidR="0089619A" w:rsidRDefault="00557870">
      <w:pPr>
        <w:pStyle w:val="FirstParagraph"/>
      </w:pPr>
      <w:r>
        <w:t>Unlike typical measures used to quantify echolocation calls like peak frequency or</w:t>
      </w:r>
      <w:ins w:id="31" w:author="hgoerlitz" w:date="2021-01-09T11:48:00Z">
        <w:r w:rsidR="001A5F36">
          <w:t xml:space="preserve"> </w:t>
        </w:r>
      </w:ins>
      <w:r>
        <w:t>-10 dB frequency, the dominant frequencies provide a glimpse of what may be happening in the presence of multiple calls.</w:t>
      </w:r>
    </w:p>
    <w:p w14:paraId="304D89AC" w14:textId="77777777" w:rsidR="0089619A" w:rsidRDefault="00557870">
      <w:pPr>
        <w:pStyle w:val="BodyText"/>
      </w:pPr>
      <w:r>
        <w:t>The dominant frequency was determined with the following steps:</w:t>
      </w:r>
    </w:p>
    <w:p w14:paraId="29A764CD" w14:textId="10FD6807" w:rsidR="0089619A" w:rsidRDefault="00557870">
      <w:pPr>
        <w:pStyle w:val="Compact"/>
        <w:numPr>
          <w:ilvl w:val="0"/>
          <w:numId w:val="7"/>
        </w:numPr>
      </w:pPr>
      <w:r>
        <w:t xml:space="preserve">Create a smoothed power spectrum. A smoothed power spectrum is generated by passing the raw spectrum </w:t>
      </w:r>
      <w:ins w:id="32" w:author="hgoerlitz" w:date="2021-01-09T11:49:00Z">
        <w:r w:rsidR="001A5F36">
          <w:t>(</w:t>
        </w:r>
        <w:del w:id="33" w:author="tbeleyur" w:date="2021-01-12T01:15:00Z">
          <w:r w:rsidR="001A5F36" w:rsidDel="00B74D42">
            <w:delText>add FFT size</w:delText>
          </w:r>
        </w:del>
      </w:ins>
      <w:ins w:id="34" w:author="tbeleyur" w:date="2021-01-12T01:16:00Z">
        <w:r w:rsidR="00B74D42">
          <w:t xml:space="preserve">FFT size = </w:t>
        </w:r>
      </w:ins>
      <w:ins w:id="35" w:author="tbeleyur" w:date="2021-01-12T01:15:00Z">
        <w:r w:rsidR="00B74D42">
          <w:t>12500 samples</w:t>
        </w:r>
      </w:ins>
      <w:ins w:id="36" w:author="hgoerlitz" w:date="2021-01-09T11:49:00Z">
        <w:r w:rsidR="001A5F36">
          <w:t xml:space="preserve">) </w:t>
        </w:r>
      </w:ins>
      <w:r>
        <w:t>with a running-mean filter of the pre-defined spectral smoothing width. The spectral smoothing width defines the ‘width’ or the number of frequency bins of the running-mean filter. We used a smoothing width of 100 Hz, which corresponds to 5 frequency bins. The smoothing is necessary as the raw power spectrum can be very ‘jagged’ otherwise, and impede peak detection which corresponds to the CF components of calls in the input audio.</w:t>
      </w:r>
    </w:p>
    <w:p w14:paraId="15D2D3BB" w14:textId="77777777" w:rsidR="0089619A" w:rsidRDefault="00557870">
      <w:pPr>
        <w:pStyle w:val="Compact"/>
        <w:numPr>
          <w:ilvl w:val="0"/>
          <w:numId w:val="7"/>
        </w:numPr>
      </w:pPr>
      <w:r>
        <w:t>Extract the peaks in the smoothed power spectrum. Only peaks that are a minimum ‘distance’ from each other, and that are within a threshold of the highest peak are chosen. We chose an inter-peak distance of 250 Hz, and all valid dominant frequency peaks needed to lie within 14 dB of the peak with the highest power.</w:t>
      </w:r>
    </w:p>
    <w:p w14:paraId="54117CCE" w14:textId="77777777" w:rsidR="0089619A" w:rsidRDefault="00557870">
      <w:pPr>
        <w:pStyle w:val="Compact"/>
        <w:numPr>
          <w:ilvl w:val="0"/>
          <w:numId w:val="7"/>
        </w:numPr>
      </w:pPr>
      <w:r>
        <w:t>Map the valid peaks to the frequencies they correspond to. These are the dominant frequencies in this</w:t>
      </w:r>
    </w:p>
    <w:p w14:paraId="3DEDDCCD" w14:textId="77777777" w:rsidR="0089619A" w:rsidRDefault="00557870">
      <w:pPr>
        <w:pStyle w:val="FirstParagraph"/>
      </w:pPr>
      <w:r>
        <w:t xml:space="preserve">The code to execute this function is available in the </w:t>
      </w:r>
      <w:r>
        <w:rPr>
          <w:rStyle w:val="VerbatimChar"/>
        </w:rPr>
        <w:t>inbuilt_measurement_functions.py</w:t>
      </w:r>
      <w:r>
        <w:t xml:space="preserve"> module.</w:t>
      </w:r>
    </w:p>
    <w:p w14:paraId="693C88E0" w14:textId="77777777" w:rsidR="0089619A" w:rsidRDefault="00557870">
      <w:pPr>
        <w:pStyle w:val="Heading4"/>
      </w:pPr>
      <w:bookmarkStart w:id="37" w:name="fm-terminal-frequency-measurement"/>
      <w:r>
        <w:t>4.3 FM terminal frequency measurement</w:t>
      </w:r>
      <w:bookmarkEnd w:id="37"/>
    </w:p>
    <w:p w14:paraId="525BE280" w14:textId="77777777" w:rsidR="0089619A" w:rsidRDefault="00557870">
      <w:pPr>
        <w:pStyle w:val="FirstParagraph"/>
      </w:pPr>
      <w:r>
        <w:t>The FM terminal frequency (Figure 3) is determined in the following steps:</w:t>
      </w:r>
    </w:p>
    <w:p w14:paraId="2A0D1C46" w14:textId="77777777" w:rsidR="0089619A" w:rsidRDefault="00557870">
      <w:pPr>
        <w:pStyle w:val="Compact"/>
        <w:numPr>
          <w:ilvl w:val="0"/>
          <w:numId w:val="8"/>
        </w:numPr>
      </w:pPr>
      <w:r>
        <w:t>Make spectrogram of the audio window (512 samples FFT, 256 samples overlap).</w:t>
      </w:r>
    </w:p>
    <w:p w14:paraId="54025FC0" w14:textId="28C5A6B5" w:rsidR="0089619A" w:rsidRDefault="00557870">
      <w:pPr>
        <w:pStyle w:val="Compact"/>
        <w:numPr>
          <w:ilvl w:val="0"/>
          <w:numId w:val="8"/>
        </w:numPr>
      </w:pPr>
      <w:r>
        <w:t xml:space="preserve">Identify all spectrogram ‘pixels’ in the </w:t>
      </w:r>
      <w:bookmarkStart w:id="38" w:name="_GoBack"/>
      <w:bookmarkEnd w:id="38"/>
      <w:r>
        <w:t xml:space="preserve">FM frequency band that are above the baseline level. </w:t>
      </w:r>
      <w:ins w:id="39" w:author="hgoerlitz" w:date="2021-01-09T11:51:00Z">
        <w:r w:rsidR="001A5F36">
          <w:t xml:space="preserve">The FM bandwidth was defined as ranging from 70 kHz to 98 kHz. </w:t>
        </w:r>
      </w:ins>
      <w:r>
        <w:t xml:space="preserve">The baseline </w:t>
      </w:r>
      <w:r>
        <w:lastRenderedPageBreak/>
        <w:t xml:space="preserve">power level across pixels was calculated by </w:t>
      </w:r>
      <w:del w:id="40" w:author="hgoerlitz" w:date="2021-01-09T11:51:00Z">
        <w:r w:rsidDel="001A5F36">
          <w:delText xml:space="preserve">looking at </w:delText>
        </w:r>
      </w:del>
      <w:ins w:id="41" w:author="hgoerlitz" w:date="2021-01-09T11:51:00Z">
        <w:r w:rsidR="001A5F36">
          <w:t xml:space="preserve">calculating the </w:t>
        </w:r>
      </w:ins>
      <w:r>
        <w:t xml:space="preserve">95%ile value of power in </w:t>
      </w:r>
      <w:del w:id="42" w:author="hgoerlitz" w:date="2021-01-09T11:52:00Z">
        <w:r w:rsidDel="001A5F36">
          <w:delText xml:space="preserve">a </w:delText>
        </w:r>
      </w:del>
      <w:ins w:id="43" w:author="hgoerlitz" w:date="2021-01-09T11:52:00Z">
        <w:r w:rsidR="001A5F36">
          <w:t xml:space="preserve">the </w:t>
        </w:r>
      </w:ins>
      <w:r>
        <w:t xml:space="preserve">frequency band </w:t>
      </w:r>
      <w:ins w:id="44" w:author="hgoerlitz" w:date="2021-01-09T11:52:00Z">
        <w:r w:rsidR="001A5F36">
          <w:t xml:space="preserve">below 70 kHz, i.e., the part </w:t>
        </w:r>
      </w:ins>
      <w:r>
        <w:t>of the spectrogram without any bat calls</w:t>
      </w:r>
      <w:del w:id="45" w:author="hgoerlitz" w:date="2021-01-09T11:52:00Z">
        <w:r w:rsidDel="001A5F36">
          <w:delText xml:space="preserve"> in it (below 70 kHz)</w:delText>
        </w:r>
      </w:del>
      <w:r>
        <w:t xml:space="preserve">. All pixels </w:t>
      </w:r>
      <w:del w:id="46" w:author="hgoerlitz" w:date="2021-01-09T11:52:00Z">
        <w:r w:rsidDel="001A5F36">
          <w:delText xml:space="preserve">that </w:delText>
        </w:r>
      </w:del>
      <w:ins w:id="47" w:author="hgoerlitz" w:date="2021-01-09T11:52:00Z">
        <w:r w:rsidR="001A5F36">
          <w:t xml:space="preserve">whose power was </w:t>
        </w:r>
      </w:ins>
      <w:del w:id="48" w:author="hgoerlitz" w:date="2021-01-09T11:52:00Z">
        <w:r w:rsidDel="001A5F36">
          <w:delText xml:space="preserve">were </w:delText>
        </w:r>
      </w:del>
      <w:r>
        <w:t xml:space="preserve">46 dB above the baseline power level and </w:t>
      </w:r>
      <w:del w:id="49" w:author="hgoerlitz" w:date="2021-01-09T11:52:00Z">
        <w:r w:rsidDel="001A5F36">
          <w:delText xml:space="preserve">below </w:delText>
        </w:r>
      </w:del>
      <w:ins w:id="50" w:author="hgoerlitz" w:date="2021-01-09T11:52:00Z">
        <w:r w:rsidR="001A5F36">
          <w:t>whose frequ</w:t>
        </w:r>
      </w:ins>
      <w:ins w:id="51" w:author="hgoerlitz" w:date="2021-01-09T11:53:00Z">
        <w:r w:rsidR="001A5F36">
          <w:t xml:space="preserve">ency was within 70 - </w:t>
        </w:r>
      </w:ins>
      <w:r>
        <w:t xml:space="preserve">98 kHz were considered </w:t>
      </w:r>
      <w:proofErr w:type="spellStart"/>
      <w:r>
        <w:t>valide</w:t>
      </w:r>
      <w:proofErr w:type="spellEnd"/>
      <w:r>
        <w:t xml:space="preserve"> FM pixels.</w:t>
      </w:r>
    </w:p>
    <w:p w14:paraId="7A203D09" w14:textId="58D4D862" w:rsidR="0089619A" w:rsidRDefault="00557870">
      <w:pPr>
        <w:pStyle w:val="Compact"/>
        <w:numPr>
          <w:ilvl w:val="0"/>
          <w:numId w:val="8"/>
        </w:numPr>
      </w:pPr>
      <w:r>
        <w:t xml:space="preserve">Identify </w:t>
      </w:r>
      <w:commentRangeStart w:id="52"/>
      <w:commentRangeStart w:id="53"/>
      <w:r>
        <w:t>conti</w:t>
      </w:r>
      <w:ins w:id="54" w:author="tbeleyur" w:date="2021-01-12T00:52:00Z">
        <w:r w:rsidR="004432F1">
          <w:t>g</w:t>
        </w:r>
      </w:ins>
      <w:del w:id="55" w:author="tbeleyur" w:date="2021-01-12T00:52:00Z">
        <w:r w:rsidDel="004432F1">
          <w:delText>n</w:delText>
        </w:r>
      </w:del>
      <w:r>
        <w:t>uous clusters of FM pixels</w:t>
      </w:r>
      <w:commentRangeEnd w:id="52"/>
      <w:r w:rsidR="001A5F36">
        <w:rPr>
          <w:rStyle w:val="CommentReference"/>
        </w:rPr>
        <w:commentReference w:id="52"/>
      </w:r>
      <w:commentRangeEnd w:id="53"/>
      <w:r w:rsidR="004432F1">
        <w:rPr>
          <w:rStyle w:val="CommentReference"/>
        </w:rPr>
        <w:commentReference w:id="53"/>
      </w:r>
      <w:r>
        <w:t xml:space="preserve">. These clusters represent single </w:t>
      </w:r>
      <w:proofErr w:type="spellStart"/>
      <w:r>
        <w:t>iFM</w:t>
      </w:r>
      <w:proofErr w:type="spellEnd"/>
      <w:r>
        <w:t xml:space="preserve"> or </w:t>
      </w:r>
      <w:proofErr w:type="spellStart"/>
      <w:r>
        <w:t>tFM</w:t>
      </w:r>
      <w:proofErr w:type="spellEnd"/>
      <w:r>
        <w:t xml:space="preserve"> components of calls.</w:t>
      </w:r>
    </w:p>
    <w:p w14:paraId="41D27EE0" w14:textId="454670C2" w:rsidR="0089619A" w:rsidRDefault="00557870">
      <w:pPr>
        <w:pStyle w:val="Compact"/>
        <w:numPr>
          <w:ilvl w:val="0"/>
          <w:numId w:val="8"/>
        </w:numPr>
      </w:pPr>
      <w:r>
        <w:t>From the identified conti</w:t>
      </w:r>
      <w:ins w:id="56" w:author="tbeleyur" w:date="2021-01-12T00:53:00Z">
        <w:r w:rsidR="004432F1">
          <w:t>g</w:t>
        </w:r>
      </w:ins>
      <w:del w:id="57" w:author="tbeleyur" w:date="2021-01-12T00:53:00Z">
        <w:r w:rsidDel="004432F1">
          <w:delText>n</w:delText>
        </w:r>
      </w:del>
      <w:r>
        <w:t>uous clusters, extract the lowest frequency pixel in a cluster</w:t>
      </w:r>
    </w:p>
    <w:p w14:paraId="435A33E9" w14:textId="77777777" w:rsidR="0089619A" w:rsidRDefault="00557870">
      <w:pPr>
        <w:pStyle w:val="FirstParagraph"/>
      </w:pPr>
      <w:r>
        <w:t>Given the current parameter values used for our analysis, the terminal frequency measurements have a spectral resolution of 488 Hz.</w:t>
      </w:r>
    </w:p>
    <w:p w14:paraId="768657FE" w14:textId="77777777" w:rsidR="0089619A" w:rsidRDefault="00557870">
      <w:pPr>
        <w:pStyle w:val="BodyText"/>
      </w:pPr>
      <w:r>
        <w:t xml:space="preserve">The code to execute this function is available in the </w:t>
      </w:r>
      <w:r>
        <w:rPr>
          <w:rStyle w:val="VerbatimChar"/>
        </w:rPr>
        <w:t>inbuilt_measurement_functions.py</w:t>
      </w:r>
      <w:r>
        <w:t xml:space="preserve"> module.</w:t>
      </w:r>
    </w:p>
    <w:p w14:paraId="1AEAB020" w14:textId="77777777" w:rsidR="0089619A" w:rsidRDefault="00557870">
      <w:pPr>
        <w:pStyle w:val="CaptionedFigure"/>
      </w:pPr>
      <w:r>
        <w:rPr>
          <w:noProof/>
        </w:rPr>
        <w:drawing>
          <wp:inline distT="0" distB="0" distL="0" distR="0" wp14:anchorId="1B623935" wp14:editId="223978E7">
            <wp:extent cx="5334000" cy="4000499"/>
            <wp:effectExtent l="0" t="0" r="0" b="0"/>
            <wp:docPr id="3" name="Picture" descr="Figure 3: Example showing extracted FM terminal frequencies from the spectrogram of a 50ms window. The method allows extraction of terminal frequencies in the presence of multiple overlapping calls, though it doesn’t allow discrimination of iFM and tFM components"/>
            <wp:cNvGraphicFramePr/>
            <a:graphic xmlns:a="http://schemas.openxmlformats.org/drawingml/2006/main">
              <a:graphicData uri="http://schemas.openxmlformats.org/drawingml/2006/picture">
                <pic:pic xmlns:pic="http://schemas.openxmlformats.org/drawingml/2006/picture">
                  <pic:nvPicPr>
                    <pic:cNvPr id="0" name="Picture" descr="figures/fm_terminal_0_matching_annotaudio_Aditya_2018-08-16_2324_231_hp..png"/>
                    <pic:cNvPicPr>
                      <a:picLocks noChangeAspect="1" noChangeArrowheads="1"/>
                    </pic:cNvPicPr>
                  </pic:nvPicPr>
                  <pic:blipFill>
                    <a:blip r:embed="rId12"/>
                    <a:stretch>
                      <a:fillRect/>
                    </a:stretch>
                  </pic:blipFill>
                  <pic:spPr bwMode="auto">
                    <a:xfrm>
                      <a:off x="0" y="0"/>
                      <a:ext cx="5334000" cy="4000499"/>
                    </a:xfrm>
                    <a:prstGeom prst="rect">
                      <a:avLst/>
                    </a:prstGeom>
                    <a:noFill/>
                    <a:ln w="9525">
                      <a:noFill/>
                      <a:headEnd/>
                      <a:tailEnd/>
                    </a:ln>
                  </pic:spPr>
                </pic:pic>
              </a:graphicData>
            </a:graphic>
          </wp:inline>
        </w:drawing>
      </w:r>
    </w:p>
    <w:p w14:paraId="3873710D" w14:textId="77777777" w:rsidR="0089619A" w:rsidRDefault="00557870">
      <w:pPr>
        <w:pStyle w:val="ImageCaption"/>
      </w:pPr>
      <w:r>
        <w:t xml:space="preserve">Figure 3: Example showing extracted FM terminal frequencies from the spectrogram of a 50ms window. The method allows extraction of terminal frequencies in the presence of multiple overlapping calls, though it doesn’t allow discrimination of </w:t>
      </w:r>
      <w:proofErr w:type="spellStart"/>
      <w:r>
        <w:t>iFM</w:t>
      </w:r>
      <w:proofErr w:type="spellEnd"/>
      <w:r>
        <w:t xml:space="preserve"> and </w:t>
      </w:r>
      <w:proofErr w:type="spellStart"/>
      <w:r>
        <w:t>tFM</w:t>
      </w:r>
      <w:proofErr w:type="spellEnd"/>
      <w:r>
        <w:t xml:space="preserve"> components</w:t>
      </w:r>
    </w:p>
    <w:p w14:paraId="3FC4C6C1" w14:textId="77777777" w:rsidR="0089619A" w:rsidRDefault="00557870">
      <w:pPr>
        <w:pStyle w:val="Heading4"/>
      </w:pPr>
      <w:bookmarkStart w:id="58" w:name="making-virtual-multi-bat-audio-files"/>
      <w:r>
        <w:lastRenderedPageBreak/>
        <w:t>4.4 Making virtual multi bat audio files</w:t>
      </w:r>
      <w:bookmarkEnd w:id="58"/>
    </w:p>
    <w:p w14:paraId="7B09BB71" w14:textId="77777777" w:rsidR="0089619A" w:rsidRDefault="00557870">
      <w:pPr>
        <w:pStyle w:val="CaptionedFigure"/>
      </w:pPr>
      <w:r>
        <w:rPr>
          <w:noProof/>
        </w:rPr>
        <w:drawing>
          <wp:inline distT="0" distB="0" distL="0" distR="0" wp14:anchorId="11DFF6CF" wp14:editId="580C2236">
            <wp:extent cx="5334000" cy="4267200"/>
            <wp:effectExtent l="0" t="0" r="0" b="0"/>
            <wp:docPr id="4" name="Picture"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wp:cNvGraphicFramePr/>
            <a:graphic xmlns:a="http://schemas.openxmlformats.org/drawingml/2006/main">
              <a:graphicData uri="http://schemas.openxmlformats.org/drawingml/2006/picture">
                <pic:pic xmlns:pic="http://schemas.openxmlformats.org/drawingml/2006/picture">
                  <pic:nvPicPr>
                    <pic:cNvPr id="0" name="Picture" descr="figures/figX_virtualmultibat.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3F68DC61" w14:textId="77777777" w:rsidR="0089619A" w:rsidRDefault="00557870">
      <w:pPr>
        <w:pStyle w:val="ImageCaption"/>
      </w:pPr>
      <w:r>
        <w:t>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14:paraId="34DB58AB" w14:textId="77777777" w:rsidR="0089619A" w:rsidRDefault="00557870">
      <w:pPr>
        <w:pStyle w:val="BodyText"/>
      </w:pPr>
      <w:r>
        <w:t>Virtual multi bat audio files (Figure 4) were created with the following steps:</w:t>
      </w:r>
    </w:p>
    <w:p w14:paraId="5DE57362" w14:textId="77777777" w:rsidR="0089619A" w:rsidRDefault="00557870">
      <w:pPr>
        <w:pStyle w:val="Compact"/>
        <w:numPr>
          <w:ilvl w:val="0"/>
          <w:numId w:val="9"/>
        </w:numPr>
      </w:pPr>
      <w:r>
        <w:t>For each multi bat file generate a virtual multi bat audio file</w:t>
      </w:r>
    </w:p>
    <w:p w14:paraId="46885995" w14:textId="77777777" w:rsidR="0089619A" w:rsidRDefault="00557870">
      <w:pPr>
        <w:pStyle w:val="Compact"/>
        <w:numPr>
          <w:ilvl w:val="1"/>
          <w:numId w:val="10"/>
        </w:numPr>
      </w:pPr>
      <w:r>
        <w:t>Among the pool of single bat audio file choose all files that are within 0.9-1.1 times the length of the current multi bat file.</w:t>
      </w:r>
    </w:p>
    <w:p w14:paraId="77E180F1" w14:textId="77777777" w:rsidR="0089619A" w:rsidRDefault="00557870">
      <w:pPr>
        <w:pStyle w:val="Compact"/>
        <w:numPr>
          <w:ilvl w:val="1"/>
          <w:numId w:val="10"/>
        </w:numPr>
      </w:pPr>
      <w:r>
        <w:t>From the pool of duration matched single bat audio files, randomly select 2 or 3 files - depending on how many bats were observed in the current multi bat file</w:t>
      </w:r>
    </w:p>
    <w:p w14:paraId="211C9942" w14:textId="77777777" w:rsidR="0089619A" w:rsidRDefault="00557870">
      <w:pPr>
        <w:pStyle w:val="Compact"/>
        <w:numPr>
          <w:ilvl w:val="1"/>
          <w:numId w:val="10"/>
        </w:numPr>
      </w:pPr>
      <w:r>
        <w:t>Add the chosen single bat audio files together. Set the final virtual multi bat length to the length of the shortest single bat audio file.</w:t>
      </w:r>
    </w:p>
    <w:p w14:paraId="61304E9E" w14:textId="77777777" w:rsidR="0089619A" w:rsidRDefault="00557870">
      <w:pPr>
        <w:pStyle w:val="Compact"/>
        <w:numPr>
          <w:ilvl w:val="1"/>
          <w:numId w:val="10"/>
        </w:numPr>
      </w:pPr>
      <w:r>
        <w:t>Remove the chosen single bat audio files from the pool of single bat audio files. The single bat audio files will not be used again to generate a virtual multi bat file.</w:t>
      </w:r>
    </w:p>
    <w:p w14:paraId="1544F4D8" w14:textId="77777777" w:rsidR="0089619A" w:rsidRDefault="00557870">
      <w:pPr>
        <w:pStyle w:val="FirstParagraph"/>
      </w:pPr>
      <w:r>
        <w:t xml:space="preserve">The code to execute this function is available in the </w:t>
      </w:r>
      <w:r>
        <w:rPr>
          <w:rStyle w:val="VerbatimChar"/>
        </w:rPr>
        <w:t xml:space="preserve">Making virtual multi bat </w:t>
      </w:r>
      <w:proofErr w:type="spellStart"/>
      <w:proofErr w:type="gramStart"/>
      <w:r>
        <w:rPr>
          <w:rStyle w:val="VerbatimChar"/>
        </w:rPr>
        <w:t>audio.ipynb</w:t>
      </w:r>
      <w:proofErr w:type="spellEnd"/>
      <w:proofErr w:type="gramEnd"/>
      <w:r>
        <w:t xml:space="preserve"> notebook and its HTML printout.</w:t>
      </w:r>
    </w:p>
    <w:p w14:paraId="1171B619" w14:textId="35876DCC" w:rsidR="0089619A" w:rsidDel="00217B48" w:rsidRDefault="00557870">
      <w:pPr>
        <w:pStyle w:val="Heading2"/>
        <w:rPr>
          <w:del w:id="59" w:author="tbeleyur" w:date="2021-01-11T21:43:00Z"/>
        </w:rPr>
      </w:pPr>
      <w:bookmarkStart w:id="60" w:name="group-wise-individual-call-measurements"/>
      <w:del w:id="61" w:author="tbeleyur" w:date="2021-01-11T21:43:00Z">
        <w:r w:rsidDel="00217B48">
          <w:lastRenderedPageBreak/>
          <w:delText>5.0 Group-wise individual call measurements</w:delText>
        </w:r>
        <w:bookmarkEnd w:id="60"/>
      </w:del>
    </w:p>
    <w:p w14:paraId="52639654" w14:textId="6E4DC175" w:rsidR="0089619A" w:rsidDel="00217B48" w:rsidRDefault="00557870">
      <w:pPr>
        <w:pStyle w:val="CaptionedFigure"/>
        <w:rPr>
          <w:del w:id="62" w:author="tbeleyur" w:date="2021-01-11T21:43:00Z"/>
        </w:rPr>
      </w:pPr>
      <w:del w:id="63" w:author="tbeleyur" w:date="2021-01-11T21:43:00Z">
        <w:r w:rsidDel="00217B48">
          <w:rPr>
            <w:noProof/>
          </w:rPr>
          <w:drawing>
            <wp:inline distT="0" distB="0" distL="0" distR="0" wp14:anchorId="6489689A" wp14:editId="067EC6DF">
              <wp:extent cx="5334000" cy="5334000"/>
              <wp:effectExtent l="0" t="0" r="0" b="0"/>
              <wp:docPr id="5" name="Picture" descr="Figure 5:  Individual call measurements according to group size. The low sample sizes in &gt;=2 bat group sizes led us to combine the calls into single and multi categories."/>
              <wp:cNvGraphicFramePr/>
              <a:graphic xmlns:a="http://schemas.openxmlformats.org/drawingml/2006/main">
                <a:graphicData uri="http://schemas.openxmlformats.org/drawingml/2006/picture">
                  <pic:pic xmlns:pic="http://schemas.openxmlformats.org/drawingml/2006/picture">
                    <pic:nvPicPr>
                      <pic:cNvPr id="0" name="Picture" descr="../combined_analysis/measurements_and_derivedparams_multipanel_w_groupsize.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del>
    </w:p>
    <w:p w14:paraId="518AE5AA" w14:textId="7C0D841F" w:rsidR="0089619A" w:rsidDel="00217B48" w:rsidRDefault="00557870">
      <w:pPr>
        <w:pStyle w:val="ImageCaption"/>
        <w:rPr>
          <w:del w:id="64" w:author="tbeleyur" w:date="2021-01-11T21:43:00Z"/>
        </w:rPr>
      </w:pPr>
      <w:del w:id="65" w:author="tbeleyur" w:date="2021-01-11T21:43:00Z">
        <w:r w:rsidDel="00217B48">
          <w:delText>Figure 5:  Individual call measurements according to group size. The low sample sizes in &gt;=2 bat group sizes led us to combine the calls into single and multi categories.</w:delText>
        </w:r>
      </w:del>
    </w:p>
    <w:p w14:paraId="589979BB" w14:textId="2D929D49" w:rsidR="0089619A" w:rsidRDefault="00217B48">
      <w:pPr>
        <w:pStyle w:val="Heading2"/>
      </w:pPr>
      <w:bookmarkStart w:id="66" w:name="X92063689a33002dfb46d6daba9a96f15cb11735"/>
      <w:ins w:id="67" w:author="tbeleyur" w:date="2021-01-11T21:43:00Z">
        <w:r>
          <w:t>5</w:t>
        </w:r>
      </w:ins>
      <w:del w:id="68" w:author="tbeleyur" w:date="2021-01-11T21:43:00Z">
        <w:r w:rsidR="00557870" w:rsidDel="00217B48">
          <w:delText>6</w:delText>
        </w:r>
      </w:del>
      <w:del w:id="69" w:author="tbeleyur" w:date="2021-01-11T21:45:00Z">
        <w:r w:rsidR="00557870" w:rsidDel="00217B48">
          <w:delText>.0</w:delText>
        </w:r>
      </w:del>
      <w:r w:rsidR="00557870">
        <w:t xml:space="preserve"> Temporal subsets: individual call statistical analysis</w:t>
      </w:r>
      <w:bookmarkEnd w:id="66"/>
    </w:p>
    <w:p w14:paraId="12DFE602" w14:textId="6CA8D574" w:rsidR="0089619A" w:rsidRDefault="00217B48">
      <w:pPr>
        <w:pStyle w:val="Heading4"/>
      </w:pPr>
      <w:bookmarkStart w:id="70" w:name="clustered-data-subset-results"/>
      <w:ins w:id="71" w:author="tbeleyur" w:date="2021-01-11T21:43:00Z">
        <w:r>
          <w:t>5</w:t>
        </w:r>
      </w:ins>
      <w:del w:id="72" w:author="tbeleyur" w:date="2021-01-11T21:43:00Z">
        <w:r w:rsidR="00557870" w:rsidDel="00217B48">
          <w:delText>6</w:delText>
        </w:r>
      </w:del>
      <w:r w:rsidR="00557870">
        <w:t>.1 ‘Clustered’ data subset results</w:t>
      </w:r>
      <w:bookmarkEnd w:id="70"/>
    </w:p>
    <w:p w14:paraId="3287A3DC" w14:textId="77777777" w:rsidR="0089619A" w:rsidRDefault="00557870">
      <w:pPr>
        <w:pStyle w:val="FirstParagraph"/>
      </w:pPr>
      <w:r>
        <w:t xml:space="preserve">All individual calls from annotations that are less than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=124,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=44.</w:t>
      </w:r>
    </w:p>
    <w:p w14:paraId="18A5ED31" w14:textId="77777777" w:rsidR="0089619A" w:rsidRDefault="00557870">
      <w:pPr>
        <w:pStyle w:val="Compact"/>
        <w:rPr>
          <w:i/>
        </w:rPr>
      </w:pPr>
      <w:r>
        <w:t xml:space="preserve">Table 1: </w:t>
      </w:r>
      <w:r>
        <w:rPr>
          <w:i/>
        </w:rPr>
        <w:t>Difference between multi and single bat call parameters using the clustered data subset. The median difference is reported for all parameters except CF peak frequency, where the difference in range is reported.</w:t>
      </w:r>
    </w:p>
    <w:p w14:paraId="3089221B" w14:textId="77777777" w:rsidR="001C7CCE" w:rsidRDefault="001C7CCE">
      <w:pPr>
        <w:pStyle w:val="Compact"/>
      </w:pPr>
    </w:p>
    <w:tbl>
      <w:tblPr>
        <w:tblStyle w:val="Table"/>
        <w:tblW w:w="0" w:type="auto"/>
        <w:jc w:val="center"/>
        <w:tblLayout w:type="fixed"/>
        <w:tblLook w:val="0420" w:firstRow="1" w:lastRow="0" w:firstColumn="0" w:lastColumn="0" w:noHBand="0" w:noVBand="1"/>
      </w:tblPr>
      <w:tblGrid>
        <w:gridCol w:w="3666"/>
        <w:gridCol w:w="2664"/>
        <w:gridCol w:w="2689"/>
      </w:tblGrid>
      <w:tr w:rsidR="0089619A" w14:paraId="020B17F7"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EE2D38" w14:textId="77777777" w:rsidR="0089619A" w:rsidRDefault="00557870">
            <w:pPr>
              <w:spacing w:before="60" w:after="60"/>
              <w:ind w:left="60" w:right="60"/>
            </w:pPr>
            <w:r>
              <w:rPr>
                <w:rFonts w:ascii="Arial" w:eastAsia="Arial" w:hAnsi="Arial" w:cs="Arial"/>
                <w:color w:val="000000"/>
                <w:sz w:val="22"/>
                <w:szCs w:val="22"/>
              </w:rPr>
              <w:lastRenderedPageBreak/>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74974CB" w14:textId="77777777"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812531B" w14:textId="77777777" w:rsidR="0089619A" w:rsidRDefault="00557870">
            <w:pPr>
              <w:spacing w:before="60" w:after="60"/>
              <w:ind w:left="60" w:right="60"/>
            </w:pPr>
            <w:r>
              <w:rPr>
                <w:rFonts w:ascii="Arial" w:eastAsia="Arial" w:hAnsi="Arial" w:cs="Arial"/>
                <w:color w:val="000000"/>
                <w:sz w:val="22"/>
                <w:szCs w:val="22"/>
              </w:rPr>
              <w:t>Permutation test p-value</w:t>
            </w:r>
          </w:p>
        </w:tc>
      </w:tr>
      <w:tr w:rsidR="0089619A" w14:paraId="2184CD1C" w14:textId="77777777">
        <w:trPr>
          <w:cantSplit/>
          <w:jc w:val="center"/>
        </w:trPr>
        <w:tc>
          <w:tcPr>
            <w:tcW w:w="3666" w:type="dxa"/>
            <w:shd w:val="clear" w:color="auto" w:fill="FFFFFF"/>
            <w:tcMar>
              <w:top w:w="0" w:type="dxa"/>
              <w:left w:w="0" w:type="dxa"/>
              <w:bottom w:w="0" w:type="dxa"/>
              <w:right w:w="0" w:type="dxa"/>
            </w:tcMar>
            <w:vAlign w:val="center"/>
          </w:tcPr>
          <w:p w14:paraId="7EA31A72" w14:textId="0A39CCEF" w:rsidR="0089619A" w:rsidRDefault="005B10F5">
            <w:pPr>
              <w:spacing w:before="60" w:after="60"/>
              <w:ind w:left="60" w:right="60"/>
            </w:pPr>
            <w:r>
              <w:rPr>
                <w:rFonts w:ascii="Arial" w:eastAsia="Arial" w:hAnsi="Arial" w:cs="Arial"/>
                <w:color w:val="000000"/>
                <w:sz w:val="22"/>
                <w:szCs w:val="22"/>
              </w:rPr>
              <w:t xml:space="preserve">Median </w:t>
            </w:r>
            <w:r w:rsidR="00557870">
              <w:rPr>
                <w:rFonts w:ascii="Arial" w:eastAsia="Arial" w:hAnsi="Arial" w:cs="Arial"/>
                <w:color w:val="000000"/>
                <w:sz w:val="22"/>
                <w:szCs w:val="22"/>
              </w:rPr>
              <w:t>CF duration (</w:t>
            </w:r>
            <w:proofErr w:type="spellStart"/>
            <w:r w:rsidR="00557870">
              <w:rPr>
                <w:rFonts w:ascii="Arial" w:eastAsia="Arial" w:hAnsi="Arial" w:cs="Arial"/>
                <w:color w:val="000000"/>
                <w:sz w:val="22"/>
                <w:szCs w:val="22"/>
              </w:rPr>
              <w:t>ms</w:t>
            </w:r>
            <w:proofErr w:type="spellEnd"/>
            <w:r w:rsidR="00557870">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523A7EB4" w14:textId="77777777" w:rsidR="0089619A" w:rsidRDefault="00557870">
            <w:pPr>
              <w:spacing w:before="60" w:after="60"/>
              <w:ind w:left="60" w:right="60"/>
            </w:pPr>
            <w:r>
              <w:rPr>
                <w:rFonts w:ascii="Arial" w:eastAsia="Arial" w:hAnsi="Arial" w:cs="Arial"/>
                <w:color w:val="000000"/>
                <w:sz w:val="22"/>
                <w:szCs w:val="22"/>
              </w:rPr>
              <w:t>-2.71</w:t>
            </w:r>
          </w:p>
        </w:tc>
        <w:tc>
          <w:tcPr>
            <w:tcW w:w="2689" w:type="dxa"/>
            <w:shd w:val="clear" w:color="auto" w:fill="FFFFFF"/>
            <w:tcMar>
              <w:top w:w="0" w:type="dxa"/>
              <w:left w:w="0" w:type="dxa"/>
              <w:bottom w:w="0" w:type="dxa"/>
              <w:right w:w="0" w:type="dxa"/>
            </w:tcMar>
            <w:vAlign w:val="center"/>
          </w:tcPr>
          <w:p w14:paraId="291B908A" w14:textId="77777777" w:rsidR="0089619A" w:rsidRDefault="00557870">
            <w:pPr>
              <w:spacing w:before="60" w:after="60"/>
              <w:ind w:left="60" w:right="60"/>
            </w:pPr>
            <w:r>
              <w:rPr>
                <w:rFonts w:ascii="Arial" w:eastAsia="Arial" w:hAnsi="Arial" w:cs="Arial"/>
                <w:color w:val="000000"/>
                <w:sz w:val="22"/>
                <w:szCs w:val="22"/>
              </w:rPr>
              <w:t>0.01</w:t>
            </w:r>
          </w:p>
        </w:tc>
      </w:tr>
      <w:tr w:rsidR="0089619A" w14:paraId="0333D37C" w14:textId="77777777">
        <w:trPr>
          <w:cantSplit/>
          <w:jc w:val="center"/>
        </w:trPr>
        <w:tc>
          <w:tcPr>
            <w:tcW w:w="3666" w:type="dxa"/>
            <w:shd w:val="clear" w:color="auto" w:fill="FFFFFF"/>
            <w:tcMar>
              <w:top w:w="0" w:type="dxa"/>
              <w:left w:w="0" w:type="dxa"/>
              <w:bottom w:w="0" w:type="dxa"/>
              <w:right w:w="0" w:type="dxa"/>
            </w:tcMar>
            <w:vAlign w:val="center"/>
          </w:tcPr>
          <w:p w14:paraId="7EBD6FE1" w14:textId="66779EB9"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tFM</w:t>
            </w:r>
            <w:proofErr w:type="spellEnd"/>
            <w:r w:rsidR="00557870">
              <w:rPr>
                <w:rFonts w:ascii="Arial" w:eastAsia="Arial" w:hAnsi="Arial" w:cs="Arial"/>
                <w:color w:val="000000"/>
                <w:sz w:val="22"/>
                <w:szCs w:val="22"/>
              </w:rPr>
              <w:t xml:space="preserve"> duration (</w:t>
            </w:r>
            <w:proofErr w:type="spellStart"/>
            <w:r w:rsidR="00557870">
              <w:rPr>
                <w:rFonts w:ascii="Arial" w:eastAsia="Arial" w:hAnsi="Arial" w:cs="Arial"/>
                <w:color w:val="000000"/>
                <w:sz w:val="22"/>
                <w:szCs w:val="22"/>
              </w:rPr>
              <w:t>ms</w:t>
            </w:r>
            <w:proofErr w:type="spellEnd"/>
            <w:r w:rsidR="00557870">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4479FA3B" w14:textId="77777777" w:rsidR="0089619A" w:rsidRDefault="00557870">
            <w:pPr>
              <w:spacing w:before="60" w:after="60"/>
              <w:ind w:left="60" w:right="60"/>
            </w:pPr>
            <w:r>
              <w:rPr>
                <w:rFonts w:ascii="Arial" w:eastAsia="Arial" w:hAnsi="Arial" w:cs="Arial"/>
                <w:color w:val="000000"/>
                <w:sz w:val="22"/>
                <w:szCs w:val="22"/>
              </w:rPr>
              <w:t>0.17</w:t>
            </w:r>
          </w:p>
        </w:tc>
        <w:tc>
          <w:tcPr>
            <w:tcW w:w="2689" w:type="dxa"/>
            <w:shd w:val="clear" w:color="auto" w:fill="FFFFFF"/>
            <w:tcMar>
              <w:top w:w="0" w:type="dxa"/>
              <w:left w:w="0" w:type="dxa"/>
              <w:bottom w:w="0" w:type="dxa"/>
              <w:right w:w="0" w:type="dxa"/>
            </w:tcMar>
            <w:vAlign w:val="center"/>
          </w:tcPr>
          <w:p w14:paraId="16818E11" w14:textId="77777777" w:rsidR="0089619A" w:rsidRDefault="00557870">
            <w:pPr>
              <w:spacing w:before="60" w:after="60"/>
              <w:ind w:left="60" w:right="60"/>
            </w:pPr>
            <w:r>
              <w:rPr>
                <w:rFonts w:ascii="Arial" w:eastAsia="Arial" w:hAnsi="Arial" w:cs="Arial"/>
                <w:color w:val="000000"/>
                <w:sz w:val="22"/>
                <w:szCs w:val="22"/>
              </w:rPr>
              <w:t>0.09</w:t>
            </w:r>
          </w:p>
        </w:tc>
      </w:tr>
      <w:tr w:rsidR="0089619A" w14:paraId="0C38DF82" w14:textId="77777777">
        <w:trPr>
          <w:cantSplit/>
          <w:jc w:val="center"/>
        </w:trPr>
        <w:tc>
          <w:tcPr>
            <w:tcW w:w="3666" w:type="dxa"/>
            <w:shd w:val="clear" w:color="auto" w:fill="FFFFFF"/>
            <w:tcMar>
              <w:top w:w="0" w:type="dxa"/>
              <w:left w:w="0" w:type="dxa"/>
              <w:bottom w:w="0" w:type="dxa"/>
              <w:right w:w="0" w:type="dxa"/>
            </w:tcMar>
            <w:vAlign w:val="center"/>
          </w:tcPr>
          <w:p w14:paraId="7644DD16" w14:textId="16111E5D"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iFM</w:t>
            </w:r>
            <w:proofErr w:type="spellEnd"/>
            <w:r w:rsidR="00557870">
              <w:rPr>
                <w:rFonts w:ascii="Arial" w:eastAsia="Arial" w:hAnsi="Arial" w:cs="Arial"/>
                <w:color w:val="000000"/>
                <w:sz w:val="22"/>
                <w:szCs w:val="22"/>
              </w:rPr>
              <w:t xml:space="preserve"> duration (</w:t>
            </w:r>
            <w:proofErr w:type="spellStart"/>
            <w:r w:rsidR="00557870">
              <w:rPr>
                <w:rFonts w:ascii="Arial" w:eastAsia="Arial" w:hAnsi="Arial" w:cs="Arial"/>
                <w:color w:val="000000"/>
                <w:sz w:val="22"/>
                <w:szCs w:val="22"/>
              </w:rPr>
              <w:t>ms</w:t>
            </w:r>
            <w:proofErr w:type="spellEnd"/>
            <w:r w:rsidR="00557870">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4AE2992B" w14:textId="77777777" w:rsidR="0089619A" w:rsidRDefault="00557870">
            <w:pPr>
              <w:spacing w:before="60" w:after="60"/>
              <w:ind w:left="60" w:right="60"/>
            </w:pPr>
            <w:r>
              <w:rPr>
                <w:rFonts w:ascii="Arial" w:eastAsia="Arial" w:hAnsi="Arial" w:cs="Arial"/>
                <w:color w:val="000000"/>
                <w:sz w:val="22"/>
                <w:szCs w:val="22"/>
              </w:rPr>
              <w:t>-0.06</w:t>
            </w:r>
          </w:p>
        </w:tc>
        <w:tc>
          <w:tcPr>
            <w:tcW w:w="2689" w:type="dxa"/>
            <w:shd w:val="clear" w:color="auto" w:fill="FFFFFF"/>
            <w:tcMar>
              <w:top w:w="0" w:type="dxa"/>
              <w:left w:w="0" w:type="dxa"/>
              <w:bottom w:w="0" w:type="dxa"/>
              <w:right w:w="0" w:type="dxa"/>
            </w:tcMar>
            <w:vAlign w:val="center"/>
          </w:tcPr>
          <w:p w14:paraId="721AE10F" w14:textId="77777777" w:rsidR="0089619A" w:rsidRDefault="00557870">
            <w:pPr>
              <w:spacing w:before="60" w:after="60"/>
              <w:ind w:left="60" w:right="60"/>
            </w:pPr>
            <w:r>
              <w:rPr>
                <w:rFonts w:ascii="Arial" w:eastAsia="Arial" w:hAnsi="Arial" w:cs="Arial"/>
                <w:color w:val="000000"/>
                <w:sz w:val="22"/>
                <w:szCs w:val="22"/>
              </w:rPr>
              <w:t>0.69</w:t>
            </w:r>
          </w:p>
        </w:tc>
      </w:tr>
      <w:tr w:rsidR="0089619A" w14:paraId="0D18E1A6" w14:textId="77777777">
        <w:trPr>
          <w:cantSplit/>
          <w:jc w:val="center"/>
        </w:trPr>
        <w:tc>
          <w:tcPr>
            <w:tcW w:w="3666" w:type="dxa"/>
            <w:shd w:val="clear" w:color="auto" w:fill="FFFFFF"/>
            <w:tcMar>
              <w:top w:w="0" w:type="dxa"/>
              <w:left w:w="0" w:type="dxa"/>
              <w:bottom w:w="0" w:type="dxa"/>
              <w:right w:w="0" w:type="dxa"/>
            </w:tcMar>
            <w:vAlign w:val="center"/>
          </w:tcPr>
          <w:p w14:paraId="7CE336CB" w14:textId="29C692A1" w:rsidR="0089619A" w:rsidRDefault="005B10F5">
            <w:pPr>
              <w:spacing w:before="60" w:after="60"/>
              <w:ind w:left="60" w:right="60"/>
            </w:pPr>
            <w:r>
              <w:rPr>
                <w:rFonts w:ascii="Arial" w:eastAsia="Arial" w:hAnsi="Arial" w:cs="Arial"/>
                <w:color w:val="000000"/>
                <w:sz w:val="22"/>
                <w:szCs w:val="22"/>
              </w:rPr>
              <w:t xml:space="preserve">Range </w:t>
            </w:r>
            <w:r w:rsidR="00557870">
              <w:rPr>
                <w:rFonts w:ascii="Arial" w:eastAsia="Arial" w:hAnsi="Arial" w:cs="Arial"/>
                <w:color w:val="000000"/>
                <w:sz w:val="22"/>
                <w:szCs w:val="22"/>
              </w:rPr>
              <w:t>CF peak frequency (kHz)</w:t>
            </w:r>
          </w:p>
        </w:tc>
        <w:tc>
          <w:tcPr>
            <w:tcW w:w="2664" w:type="dxa"/>
            <w:shd w:val="clear" w:color="auto" w:fill="FFFFFF"/>
            <w:tcMar>
              <w:top w:w="0" w:type="dxa"/>
              <w:left w:w="0" w:type="dxa"/>
              <w:bottom w:w="0" w:type="dxa"/>
              <w:right w:w="0" w:type="dxa"/>
            </w:tcMar>
            <w:vAlign w:val="center"/>
          </w:tcPr>
          <w:p w14:paraId="33BA0F45" w14:textId="77777777" w:rsidR="0089619A" w:rsidRDefault="00557870">
            <w:pPr>
              <w:spacing w:before="60" w:after="60"/>
              <w:ind w:left="60" w:right="60"/>
            </w:pPr>
            <w:r>
              <w:rPr>
                <w:rFonts w:ascii="Arial" w:eastAsia="Arial" w:hAnsi="Arial" w:cs="Arial"/>
                <w:color w:val="000000"/>
                <w:sz w:val="22"/>
                <w:szCs w:val="22"/>
              </w:rPr>
              <w:t>-2.32</w:t>
            </w:r>
          </w:p>
        </w:tc>
        <w:tc>
          <w:tcPr>
            <w:tcW w:w="2689" w:type="dxa"/>
            <w:shd w:val="clear" w:color="auto" w:fill="FFFFFF"/>
            <w:tcMar>
              <w:top w:w="0" w:type="dxa"/>
              <w:left w:w="0" w:type="dxa"/>
              <w:bottom w:w="0" w:type="dxa"/>
              <w:right w:w="0" w:type="dxa"/>
            </w:tcMar>
            <w:vAlign w:val="center"/>
          </w:tcPr>
          <w:p w14:paraId="03E897EC" w14:textId="23BE97F6" w:rsidR="0089619A" w:rsidRDefault="00557870">
            <w:pPr>
              <w:spacing w:before="60" w:after="60"/>
              <w:ind w:left="60" w:right="60"/>
            </w:pPr>
            <w:commentRangeStart w:id="73"/>
            <w:r>
              <w:rPr>
                <w:rFonts w:ascii="Arial" w:eastAsia="Arial" w:hAnsi="Arial" w:cs="Arial"/>
                <w:color w:val="000000"/>
                <w:sz w:val="22"/>
                <w:szCs w:val="22"/>
              </w:rPr>
              <w:t>0</w:t>
            </w:r>
            <w:commentRangeEnd w:id="73"/>
            <w:r w:rsidR="006A2EFE">
              <w:rPr>
                <w:rStyle w:val="CommentReference"/>
              </w:rPr>
              <w:commentReference w:id="73"/>
            </w:r>
            <w:ins w:id="74" w:author="tbeleyur" w:date="2021-01-11T21:34:00Z">
              <w:r w:rsidR="005B10F5">
                <w:rPr>
                  <w:rFonts w:ascii="Arial" w:eastAsia="Arial" w:hAnsi="Arial" w:cs="Arial"/>
                  <w:color w:val="000000"/>
                  <w:sz w:val="22"/>
                  <w:szCs w:val="22"/>
                </w:rPr>
                <w:t>.002</w:t>
              </w:r>
            </w:ins>
          </w:p>
        </w:tc>
      </w:tr>
      <w:tr w:rsidR="0089619A" w14:paraId="63E041C1" w14:textId="77777777">
        <w:trPr>
          <w:cantSplit/>
          <w:jc w:val="center"/>
        </w:trPr>
        <w:tc>
          <w:tcPr>
            <w:tcW w:w="3666" w:type="dxa"/>
            <w:shd w:val="clear" w:color="auto" w:fill="FFFFFF"/>
            <w:tcMar>
              <w:top w:w="0" w:type="dxa"/>
              <w:left w:w="0" w:type="dxa"/>
              <w:bottom w:w="0" w:type="dxa"/>
              <w:right w:w="0" w:type="dxa"/>
            </w:tcMar>
            <w:vAlign w:val="center"/>
          </w:tcPr>
          <w:p w14:paraId="0E955787" w14:textId="41F3F0D9" w:rsidR="0089619A" w:rsidRDefault="005B10F5">
            <w:pPr>
              <w:spacing w:before="60" w:after="60"/>
              <w:ind w:left="60" w:right="60"/>
            </w:pPr>
            <w:proofErr w:type="gramStart"/>
            <w:r>
              <w:rPr>
                <w:rFonts w:ascii="Arial" w:eastAsia="Arial" w:hAnsi="Arial" w:cs="Arial"/>
                <w:color w:val="000000"/>
                <w:sz w:val="22"/>
                <w:szCs w:val="22"/>
              </w:rPr>
              <w:t xml:space="preserve">Median </w:t>
            </w:r>
            <w:r>
              <w:rPr>
                <w:rFonts w:ascii="Arial" w:eastAsia="Arial" w:hAnsi="Arial" w:cs="Arial"/>
                <w:color w:val="000000"/>
                <w:sz w:val="22"/>
                <w:szCs w:val="22"/>
              </w:rPr>
              <w:t xml:space="preserve"> </w:t>
            </w:r>
            <w:proofErr w:type="spellStart"/>
            <w:r w:rsidR="00557870">
              <w:rPr>
                <w:rFonts w:ascii="Arial" w:eastAsia="Arial" w:hAnsi="Arial" w:cs="Arial"/>
                <w:color w:val="000000"/>
                <w:sz w:val="22"/>
                <w:szCs w:val="22"/>
              </w:rPr>
              <w:t>tFM</w:t>
            </w:r>
            <w:proofErr w:type="spellEnd"/>
            <w:proofErr w:type="gramEnd"/>
            <w:r w:rsidR="00557870">
              <w:rPr>
                <w:rFonts w:ascii="Arial" w:eastAsia="Arial" w:hAnsi="Arial" w:cs="Arial"/>
                <w:color w:val="000000"/>
                <w:sz w:val="22"/>
                <w:szCs w:val="22"/>
              </w:rPr>
              <w:t xml:space="preserve"> lower frequency (kHz)</w:t>
            </w:r>
          </w:p>
        </w:tc>
        <w:tc>
          <w:tcPr>
            <w:tcW w:w="2664" w:type="dxa"/>
            <w:shd w:val="clear" w:color="auto" w:fill="FFFFFF"/>
            <w:tcMar>
              <w:top w:w="0" w:type="dxa"/>
              <w:left w:w="0" w:type="dxa"/>
              <w:bottom w:w="0" w:type="dxa"/>
              <w:right w:w="0" w:type="dxa"/>
            </w:tcMar>
            <w:vAlign w:val="center"/>
          </w:tcPr>
          <w:p w14:paraId="124B8EB1" w14:textId="77777777" w:rsidR="0089619A" w:rsidRDefault="00557870">
            <w:pPr>
              <w:spacing w:before="60" w:after="60"/>
              <w:ind w:left="60" w:right="60"/>
            </w:pPr>
            <w:r>
              <w:rPr>
                <w:rFonts w:ascii="Arial" w:eastAsia="Arial" w:hAnsi="Arial" w:cs="Arial"/>
                <w:color w:val="000000"/>
                <w:sz w:val="22"/>
                <w:szCs w:val="22"/>
              </w:rPr>
              <w:t>-0.15</w:t>
            </w:r>
          </w:p>
        </w:tc>
        <w:tc>
          <w:tcPr>
            <w:tcW w:w="2689" w:type="dxa"/>
            <w:shd w:val="clear" w:color="auto" w:fill="FFFFFF"/>
            <w:tcMar>
              <w:top w:w="0" w:type="dxa"/>
              <w:left w:w="0" w:type="dxa"/>
              <w:bottom w:w="0" w:type="dxa"/>
              <w:right w:w="0" w:type="dxa"/>
            </w:tcMar>
            <w:vAlign w:val="center"/>
          </w:tcPr>
          <w:p w14:paraId="77ADDC10" w14:textId="77777777" w:rsidR="0089619A" w:rsidRDefault="00557870">
            <w:pPr>
              <w:spacing w:before="60" w:after="60"/>
              <w:ind w:left="60" w:right="60"/>
            </w:pPr>
            <w:r>
              <w:rPr>
                <w:rFonts w:ascii="Arial" w:eastAsia="Arial" w:hAnsi="Arial" w:cs="Arial"/>
                <w:color w:val="000000"/>
                <w:sz w:val="22"/>
                <w:szCs w:val="22"/>
              </w:rPr>
              <w:t>0.89</w:t>
            </w:r>
          </w:p>
        </w:tc>
      </w:tr>
      <w:tr w:rsidR="0089619A" w14:paraId="7638F14B" w14:textId="77777777">
        <w:trPr>
          <w:cantSplit/>
          <w:jc w:val="center"/>
        </w:trPr>
        <w:tc>
          <w:tcPr>
            <w:tcW w:w="3666" w:type="dxa"/>
            <w:shd w:val="clear" w:color="auto" w:fill="FFFFFF"/>
            <w:tcMar>
              <w:top w:w="0" w:type="dxa"/>
              <w:left w:w="0" w:type="dxa"/>
              <w:bottom w:w="0" w:type="dxa"/>
              <w:right w:w="0" w:type="dxa"/>
            </w:tcMar>
            <w:vAlign w:val="center"/>
          </w:tcPr>
          <w:p w14:paraId="2D477157" w14:textId="466B7DD0"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iFM</w:t>
            </w:r>
            <w:proofErr w:type="spellEnd"/>
            <w:r w:rsidR="00557870">
              <w:rPr>
                <w:rFonts w:ascii="Arial" w:eastAsia="Arial" w:hAnsi="Arial" w:cs="Arial"/>
                <w:color w:val="000000"/>
                <w:sz w:val="22"/>
                <w:szCs w:val="22"/>
              </w:rPr>
              <w:t xml:space="preserve"> lower frequency (kHz)</w:t>
            </w:r>
          </w:p>
        </w:tc>
        <w:tc>
          <w:tcPr>
            <w:tcW w:w="2664" w:type="dxa"/>
            <w:shd w:val="clear" w:color="auto" w:fill="FFFFFF"/>
            <w:tcMar>
              <w:top w:w="0" w:type="dxa"/>
              <w:left w:w="0" w:type="dxa"/>
              <w:bottom w:w="0" w:type="dxa"/>
              <w:right w:w="0" w:type="dxa"/>
            </w:tcMar>
            <w:vAlign w:val="center"/>
          </w:tcPr>
          <w:p w14:paraId="28D3E37C" w14:textId="77777777" w:rsidR="0089619A" w:rsidRDefault="00557870">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63CACD75" w14:textId="77777777" w:rsidR="0089619A" w:rsidRDefault="00557870">
            <w:pPr>
              <w:spacing w:before="60" w:after="60"/>
              <w:ind w:left="60" w:right="60"/>
            </w:pPr>
            <w:r>
              <w:rPr>
                <w:rFonts w:ascii="Arial" w:eastAsia="Arial" w:hAnsi="Arial" w:cs="Arial"/>
                <w:color w:val="000000"/>
                <w:sz w:val="22"/>
                <w:szCs w:val="22"/>
              </w:rPr>
              <w:t>0.46</w:t>
            </w:r>
          </w:p>
        </w:tc>
      </w:tr>
      <w:tr w:rsidR="0089619A" w14:paraId="605CBE03" w14:textId="77777777">
        <w:trPr>
          <w:cantSplit/>
          <w:jc w:val="center"/>
        </w:trPr>
        <w:tc>
          <w:tcPr>
            <w:tcW w:w="3666" w:type="dxa"/>
            <w:shd w:val="clear" w:color="auto" w:fill="FFFFFF"/>
            <w:tcMar>
              <w:top w:w="0" w:type="dxa"/>
              <w:left w:w="0" w:type="dxa"/>
              <w:bottom w:w="0" w:type="dxa"/>
              <w:right w:w="0" w:type="dxa"/>
            </w:tcMar>
            <w:vAlign w:val="center"/>
          </w:tcPr>
          <w:p w14:paraId="018DCAC1" w14:textId="24C66B42" w:rsidR="0089619A" w:rsidRDefault="005B10F5">
            <w:pPr>
              <w:spacing w:before="60" w:after="60"/>
              <w:ind w:left="60" w:right="60"/>
            </w:pPr>
            <w:r>
              <w:rPr>
                <w:rFonts w:ascii="Arial" w:eastAsia="Arial" w:hAnsi="Arial" w:cs="Arial"/>
                <w:color w:val="000000"/>
                <w:sz w:val="22"/>
                <w:szCs w:val="22"/>
              </w:rPr>
              <w:t xml:space="preserve">Median </w:t>
            </w:r>
            <w:r w:rsidR="00557870">
              <w:rPr>
                <w:rFonts w:ascii="Arial" w:eastAsia="Arial" w:hAnsi="Arial" w:cs="Arial"/>
                <w:color w:val="000000"/>
                <w:sz w:val="22"/>
                <w:szCs w:val="22"/>
              </w:rPr>
              <w:t>CF level (dB RMS)</w:t>
            </w:r>
          </w:p>
        </w:tc>
        <w:tc>
          <w:tcPr>
            <w:tcW w:w="2664" w:type="dxa"/>
            <w:shd w:val="clear" w:color="auto" w:fill="FFFFFF"/>
            <w:tcMar>
              <w:top w:w="0" w:type="dxa"/>
              <w:left w:w="0" w:type="dxa"/>
              <w:bottom w:w="0" w:type="dxa"/>
              <w:right w:w="0" w:type="dxa"/>
            </w:tcMar>
            <w:vAlign w:val="center"/>
          </w:tcPr>
          <w:p w14:paraId="37A7EF02" w14:textId="77777777" w:rsidR="0089619A" w:rsidRDefault="00557870">
            <w:pPr>
              <w:spacing w:before="60" w:after="60"/>
              <w:ind w:left="60" w:right="60"/>
            </w:pPr>
            <w:r>
              <w:rPr>
                <w:rFonts w:ascii="Arial" w:eastAsia="Arial" w:hAnsi="Arial" w:cs="Arial"/>
                <w:color w:val="000000"/>
                <w:sz w:val="22"/>
                <w:szCs w:val="22"/>
              </w:rPr>
              <w:t>-1.36</w:t>
            </w:r>
          </w:p>
        </w:tc>
        <w:tc>
          <w:tcPr>
            <w:tcW w:w="2689" w:type="dxa"/>
            <w:shd w:val="clear" w:color="auto" w:fill="FFFFFF"/>
            <w:tcMar>
              <w:top w:w="0" w:type="dxa"/>
              <w:left w:w="0" w:type="dxa"/>
              <w:bottom w:w="0" w:type="dxa"/>
              <w:right w:w="0" w:type="dxa"/>
            </w:tcMar>
            <w:vAlign w:val="center"/>
          </w:tcPr>
          <w:p w14:paraId="4088EF9A" w14:textId="77777777" w:rsidR="0089619A" w:rsidRDefault="00557870">
            <w:pPr>
              <w:spacing w:before="60" w:after="60"/>
              <w:ind w:left="60" w:right="60"/>
            </w:pPr>
            <w:r>
              <w:rPr>
                <w:rFonts w:ascii="Arial" w:eastAsia="Arial" w:hAnsi="Arial" w:cs="Arial"/>
                <w:color w:val="000000"/>
                <w:sz w:val="22"/>
                <w:szCs w:val="22"/>
              </w:rPr>
              <w:t>0.22</w:t>
            </w:r>
          </w:p>
        </w:tc>
      </w:tr>
      <w:tr w:rsidR="0089619A" w14:paraId="7DFF7124" w14:textId="77777777">
        <w:trPr>
          <w:cantSplit/>
          <w:jc w:val="center"/>
        </w:trPr>
        <w:tc>
          <w:tcPr>
            <w:tcW w:w="3666" w:type="dxa"/>
            <w:shd w:val="clear" w:color="auto" w:fill="FFFFFF"/>
            <w:tcMar>
              <w:top w:w="0" w:type="dxa"/>
              <w:left w:w="0" w:type="dxa"/>
              <w:bottom w:w="0" w:type="dxa"/>
              <w:right w:w="0" w:type="dxa"/>
            </w:tcMar>
            <w:vAlign w:val="center"/>
          </w:tcPr>
          <w:p w14:paraId="60F2557A" w14:textId="6B0D7C85"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tFM</w:t>
            </w:r>
            <w:proofErr w:type="spellEnd"/>
            <w:r w:rsidR="00557870">
              <w:rPr>
                <w:rFonts w:ascii="Arial" w:eastAsia="Arial" w:hAnsi="Arial" w:cs="Arial"/>
                <w:color w:val="000000"/>
                <w:sz w:val="22"/>
                <w:szCs w:val="22"/>
              </w:rPr>
              <w:t xml:space="preserve"> level (dB RMS)</w:t>
            </w:r>
          </w:p>
        </w:tc>
        <w:tc>
          <w:tcPr>
            <w:tcW w:w="2664" w:type="dxa"/>
            <w:shd w:val="clear" w:color="auto" w:fill="FFFFFF"/>
            <w:tcMar>
              <w:top w:w="0" w:type="dxa"/>
              <w:left w:w="0" w:type="dxa"/>
              <w:bottom w:w="0" w:type="dxa"/>
              <w:right w:w="0" w:type="dxa"/>
            </w:tcMar>
            <w:vAlign w:val="center"/>
          </w:tcPr>
          <w:p w14:paraId="4BC601BC" w14:textId="77777777" w:rsidR="0089619A" w:rsidRDefault="00557870">
            <w:pPr>
              <w:spacing w:before="60" w:after="60"/>
              <w:ind w:left="60" w:right="60"/>
            </w:pPr>
            <w:r>
              <w:rPr>
                <w:rFonts w:ascii="Arial" w:eastAsia="Arial" w:hAnsi="Arial" w:cs="Arial"/>
                <w:color w:val="000000"/>
                <w:sz w:val="22"/>
                <w:szCs w:val="22"/>
              </w:rPr>
              <w:t>-2.22</w:t>
            </w:r>
          </w:p>
        </w:tc>
        <w:tc>
          <w:tcPr>
            <w:tcW w:w="2689" w:type="dxa"/>
            <w:shd w:val="clear" w:color="auto" w:fill="FFFFFF"/>
            <w:tcMar>
              <w:top w:w="0" w:type="dxa"/>
              <w:left w:w="0" w:type="dxa"/>
              <w:bottom w:w="0" w:type="dxa"/>
              <w:right w:w="0" w:type="dxa"/>
            </w:tcMar>
            <w:vAlign w:val="center"/>
          </w:tcPr>
          <w:p w14:paraId="063D7007" w14:textId="77777777" w:rsidR="0089619A" w:rsidRDefault="00557870">
            <w:pPr>
              <w:spacing w:before="60" w:after="60"/>
              <w:ind w:left="60" w:right="60"/>
            </w:pPr>
            <w:r>
              <w:rPr>
                <w:rFonts w:ascii="Arial" w:eastAsia="Arial" w:hAnsi="Arial" w:cs="Arial"/>
                <w:color w:val="000000"/>
                <w:sz w:val="22"/>
                <w:szCs w:val="22"/>
              </w:rPr>
              <w:t>0.07</w:t>
            </w:r>
          </w:p>
        </w:tc>
      </w:tr>
      <w:tr w:rsidR="0089619A" w14:paraId="10C3CE35" w14:textId="77777777">
        <w:trPr>
          <w:cantSplit/>
          <w:jc w:val="center"/>
        </w:trPr>
        <w:tc>
          <w:tcPr>
            <w:tcW w:w="3666" w:type="dxa"/>
            <w:shd w:val="clear" w:color="auto" w:fill="FFFFFF"/>
            <w:tcMar>
              <w:top w:w="0" w:type="dxa"/>
              <w:left w:w="0" w:type="dxa"/>
              <w:bottom w:w="0" w:type="dxa"/>
              <w:right w:w="0" w:type="dxa"/>
            </w:tcMar>
            <w:vAlign w:val="center"/>
          </w:tcPr>
          <w:p w14:paraId="4BA45F8C" w14:textId="7F6EE755"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iFM</w:t>
            </w:r>
            <w:proofErr w:type="spellEnd"/>
            <w:r w:rsidR="00557870">
              <w:rPr>
                <w:rFonts w:ascii="Arial" w:eastAsia="Arial" w:hAnsi="Arial" w:cs="Arial"/>
                <w:color w:val="000000"/>
                <w:sz w:val="22"/>
                <w:szCs w:val="22"/>
              </w:rPr>
              <w:t xml:space="preserve"> level (dB RMS)</w:t>
            </w:r>
          </w:p>
        </w:tc>
        <w:tc>
          <w:tcPr>
            <w:tcW w:w="2664" w:type="dxa"/>
            <w:shd w:val="clear" w:color="auto" w:fill="FFFFFF"/>
            <w:tcMar>
              <w:top w:w="0" w:type="dxa"/>
              <w:left w:w="0" w:type="dxa"/>
              <w:bottom w:w="0" w:type="dxa"/>
              <w:right w:w="0" w:type="dxa"/>
            </w:tcMar>
            <w:vAlign w:val="center"/>
          </w:tcPr>
          <w:p w14:paraId="7BF2663B" w14:textId="02A87AF0" w:rsidR="0089619A" w:rsidRDefault="00217B48">
            <w:pPr>
              <w:spacing w:before="60" w:after="60"/>
              <w:ind w:left="60" w:right="60"/>
            </w:pPr>
            <w:ins w:id="75" w:author="tbeleyur" w:date="2021-01-11T21:51:00Z">
              <w:r>
                <w:rPr>
                  <w:rFonts w:ascii="Arial" w:eastAsia="Arial" w:hAnsi="Arial" w:cs="Arial"/>
                  <w:color w:val="000000"/>
                  <w:sz w:val="22"/>
                  <w:szCs w:val="22"/>
                </w:rPr>
                <w:t>-</w:t>
              </w:r>
            </w:ins>
            <w:r w:rsidR="00557870">
              <w:rPr>
                <w:rFonts w:ascii="Arial" w:eastAsia="Arial" w:hAnsi="Arial" w:cs="Arial"/>
                <w:color w:val="000000"/>
                <w:sz w:val="22"/>
                <w:szCs w:val="22"/>
              </w:rPr>
              <w:t>0</w:t>
            </w:r>
            <w:ins w:id="76" w:author="tbeleyur" w:date="2021-01-11T21:51:00Z">
              <w:r>
                <w:rPr>
                  <w:rFonts w:ascii="Arial" w:eastAsia="Arial" w:hAnsi="Arial" w:cs="Arial"/>
                  <w:color w:val="000000"/>
                  <w:sz w:val="22"/>
                  <w:szCs w:val="22"/>
                </w:rPr>
                <w:t>.001</w:t>
              </w:r>
            </w:ins>
          </w:p>
        </w:tc>
        <w:tc>
          <w:tcPr>
            <w:tcW w:w="2689" w:type="dxa"/>
            <w:shd w:val="clear" w:color="auto" w:fill="FFFFFF"/>
            <w:tcMar>
              <w:top w:w="0" w:type="dxa"/>
              <w:left w:w="0" w:type="dxa"/>
              <w:bottom w:w="0" w:type="dxa"/>
              <w:right w:w="0" w:type="dxa"/>
            </w:tcMar>
            <w:vAlign w:val="center"/>
          </w:tcPr>
          <w:p w14:paraId="1D48E69D" w14:textId="77777777" w:rsidR="0089619A" w:rsidRDefault="00557870">
            <w:pPr>
              <w:spacing w:before="60" w:after="60"/>
              <w:ind w:left="60" w:right="60"/>
            </w:pPr>
            <w:r>
              <w:rPr>
                <w:rFonts w:ascii="Arial" w:eastAsia="Arial" w:hAnsi="Arial" w:cs="Arial"/>
                <w:color w:val="000000"/>
                <w:sz w:val="22"/>
                <w:szCs w:val="22"/>
              </w:rPr>
              <w:t>0.94</w:t>
            </w:r>
          </w:p>
        </w:tc>
      </w:tr>
      <w:tr w:rsidR="0089619A" w14:paraId="2777A6B1" w14:textId="77777777">
        <w:trPr>
          <w:cantSplit/>
          <w:jc w:val="center"/>
        </w:trPr>
        <w:tc>
          <w:tcPr>
            <w:tcW w:w="3666" w:type="dxa"/>
            <w:shd w:val="clear" w:color="auto" w:fill="FFFFFF"/>
            <w:tcMar>
              <w:top w:w="0" w:type="dxa"/>
              <w:left w:w="0" w:type="dxa"/>
              <w:bottom w:w="0" w:type="dxa"/>
              <w:right w:w="0" w:type="dxa"/>
            </w:tcMar>
            <w:vAlign w:val="center"/>
          </w:tcPr>
          <w:p w14:paraId="42CA916F" w14:textId="5CADB32B"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tFM</w:t>
            </w:r>
            <w:proofErr w:type="spellEnd"/>
            <w:r w:rsidR="00557870">
              <w:rPr>
                <w:rFonts w:ascii="Arial" w:eastAsia="Arial" w:hAnsi="Arial" w:cs="Arial"/>
                <w:color w:val="000000"/>
                <w:sz w:val="22"/>
                <w:szCs w:val="22"/>
              </w:rPr>
              <w:t>-CF ratio (dB)</w:t>
            </w:r>
          </w:p>
        </w:tc>
        <w:tc>
          <w:tcPr>
            <w:tcW w:w="2664" w:type="dxa"/>
            <w:shd w:val="clear" w:color="auto" w:fill="FFFFFF"/>
            <w:tcMar>
              <w:top w:w="0" w:type="dxa"/>
              <w:left w:w="0" w:type="dxa"/>
              <w:bottom w:w="0" w:type="dxa"/>
              <w:right w:w="0" w:type="dxa"/>
            </w:tcMar>
            <w:vAlign w:val="center"/>
          </w:tcPr>
          <w:p w14:paraId="703A226B" w14:textId="77777777" w:rsidR="0089619A" w:rsidRDefault="00557870">
            <w:pPr>
              <w:spacing w:before="60" w:after="60"/>
              <w:ind w:left="60" w:right="60"/>
            </w:pPr>
            <w:r>
              <w:rPr>
                <w:rFonts w:ascii="Arial" w:eastAsia="Arial" w:hAnsi="Arial" w:cs="Arial"/>
                <w:color w:val="000000"/>
                <w:sz w:val="22"/>
                <w:szCs w:val="22"/>
              </w:rPr>
              <w:t>-1.24</w:t>
            </w:r>
          </w:p>
        </w:tc>
        <w:tc>
          <w:tcPr>
            <w:tcW w:w="2689" w:type="dxa"/>
            <w:shd w:val="clear" w:color="auto" w:fill="FFFFFF"/>
            <w:tcMar>
              <w:top w:w="0" w:type="dxa"/>
              <w:left w:w="0" w:type="dxa"/>
              <w:bottom w:w="0" w:type="dxa"/>
              <w:right w:w="0" w:type="dxa"/>
            </w:tcMar>
            <w:vAlign w:val="center"/>
          </w:tcPr>
          <w:p w14:paraId="01474D93" w14:textId="77777777" w:rsidR="0089619A" w:rsidRDefault="00557870">
            <w:pPr>
              <w:spacing w:before="60" w:after="60"/>
              <w:ind w:left="60" w:right="60"/>
            </w:pPr>
            <w:r>
              <w:rPr>
                <w:rFonts w:ascii="Arial" w:eastAsia="Arial" w:hAnsi="Arial" w:cs="Arial"/>
                <w:color w:val="000000"/>
                <w:sz w:val="22"/>
                <w:szCs w:val="22"/>
              </w:rPr>
              <w:t>0.16</w:t>
            </w:r>
          </w:p>
        </w:tc>
      </w:tr>
      <w:tr w:rsidR="0089619A" w14:paraId="17B21DB4" w14:textId="77777777">
        <w:trPr>
          <w:cantSplit/>
          <w:jc w:val="center"/>
        </w:trPr>
        <w:tc>
          <w:tcPr>
            <w:tcW w:w="3666" w:type="dxa"/>
            <w:shd w:val="clear" w:color="auto" w:fill="FFFFFF"/>
            <w:tcMar>
              <w:top w:w="0" w:type="dxa"/>
              <w:left w:w="0" w:type="dxa"/>
              <w:bottom w:w="0" w:type="dxa"/>
              <w:right w:w="0" w:type="dxa"/>
            </w:tcMar>
            <w:vAlign w:val="center"/>
          </w:tcPr>
          <w:p w14:paraId="3442A72C" w14:textId="0EBF6C3D"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iFM</w:t>
            </w:r>
            <w:proofErr w:type="spellEnd"/>
            <w:r w:rsidR="00557870">
              <w:rPr>
                <w:rFonts w:ascii="Arial" w:eastAsia="Arial" w:hAnsi="Arial" w:cs="Arial"/>
                <w:color w:val="000000"/>
                <w:sz w:val="22"/>
                <w:szCs w:val="22"/>
              </w:rPr>
              <w:t>-CF ratio (dB)</w:t>
            </w:r>
          </w:p>
        </w:tc>
        <w:tc>
          <w:tcPr>
            <w:tcW w:w="2664" w:type="dxa"/>
            <w:shd w:val="clear" w:color="auto" w:fill="FFFFFF"/>
            <w:tcMar>
              <w:top w:w="0" w:type="dxa"/>
              <w:left w:w="0" w:type="dxa"/>
              <w:bottom w:w="0" w:type="dxa"/>
              <w:right w:w="0" w:type="dxa"/>
            </w:tcMar>
            <w:vAlign w:val="center"/>
          </w:tcPr>
          <w:p w14:paraId="7C142447" w14:textId="77777777" w:rsidR="0089619A" w:rsidRDefault="00557870">
            <w:pPr>
              <w:spacing w:before="60" w:after="60"/>
              <w:ind w:left="60" w:right="60"/>
            </w:pPr>
            <w:r>
              <w:rPr>
                <w:rFonts w:ascii="Arial" w:eastAsia="Arial" w:hAnsi="Arial" w:cs="Arial"/>
                <w:color w:val="000000"/>
                <w:sz w:val="22"/>
                <w:szCs w:val="22"/>
              </w:rPr>
              <w:t>0.47</w:t>
            </w:r>
          </w:p>
        </w:tc>
        <w:tc>
          <w:tcPr>
            <w:tcW w:w="2689" w:type="dxa"/>
            <w:shd w:val="clear" w:color="auto" w:fill="FFFFFF"/>
            <w:tcMar>
              <w:top w:w="0" w:type="dxa"/>
              <w:left w:w="0" w:type="dxa"/>
              <w:bottom w:w="0" w:type="dxa"/>
              <w:right w:w="0" w:type="dxa"/>
            </w:tcMar>
            <w:vAlign w:val="center"/>
          </w:tcPr>
          <w:p w14:paraId="2BC09F75" w14:textId="77777777" w:rsidR="0089619A" w:rsidRDefault="00557870">
            <w:pPr>
              <w:spacing w:before="60" w:after="60"/>
              <w:ind w:left="60" w:right="60"/>
            </w:pPr>
            <w:r>
              <w:rPr>
                <w:rFonts w:ascii="Arial" w:eastAsia="Arial" w:hAnsi="Arial" w:cs="Arial"/>
                <w:color w:val="000000"/>
                <w:sz w:val="22"/>
                <w:szCs w:val="22"/>
              </w:rPr>
              <w:t>0.35</w:t>
            </w:r>
          </w:p>
        </w:tc>
      </w:tr>
      <w:tr w:rsidR="0089619A" w14:paraId="18B563E8" w14:textId="77777777">
        <w:trPr>
          <w:cantSplit/>
          <w:jc w:val="center"/>
        </w:trPr>
        <w:tc>
          <w:tcPr>
            <w:tcW w:w="3666" w:type="dxa"/>
            <w:shd w:val="clear" w:color="auto" w:fill="FFFFFF"/>
            <w:tcMar>
              <w:top w:w="0" w:type="dxa"/>
              <w:left w:w="0" w:type="dxa"/>
              <w:bottom w:w="0" w:type="dxa"/>
              <w:right w:w="0" w:type="dxa"/>
            </w:tcMar>
            <w:vAlign w:val="center"/>
          </w:tcPr>
          <w:p w14:paraId="272A3FD5" w14:textId="60A81E0D"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tFM</w:t>
            </w:r>
            <w:proofErr w:type="spellEnd"/>
            <w:r w:rsidR="00557870">
              <w:rPr>
                <w:rFonts w:ascii="Arial" w:eastAsia="Arial" w:hAnsi="Arial" w:cs="Arial"/>
                <w:color w:val="000000"/>
                <w:sz w:val="22"/>
                <w:szCs w:val="22"/>
              </w:rPr>
              <w:t xml:space="preserve"> bandwidth (kHz)</w:t>
            </w:r>
          </w:p>
        </w:tc>
        <w:tc>
          <w:tcPr>
            <w:tcW w:w="2664" w:type="dxa"/>
            <w:shd w:val="clear" w:color="auto" w:fill="FFFFFF"/>
            <w:tcMar>
              <w:top w:w="0" w:type="dxa"/>
              <w:left w:w="0" w:type="dxa"/>
              <w:bottom w:w="0" w:type="dxa"/>
              <w:right w:w="0" w:type="dxa"/>
            </w:tcMar>
            <w:vAlign w:val="center"/>
          </w:tcPr>
          <w:p w14:paraId="1ADFA61F" w14:textId="77777777" w:rsidR="0089619A" w:rsidRDefault="00557870">
            <w:pPr>
              <w:spacing w:before="60" w:after="60"/>
              <w:ind w:left="60" w:right="60"/>
            </w:pPr>
            <w:r>
              <w:rPr>
                <w:rFonts w:ascii="Arial" w:eastAsia="Arial" w:hAnsi="Arial" w:cs="Arial"/>
                <w:color w:val="000000"/>
                <w:sz w:val="22"/>
                <w:szCs w:val="22"/>
              </w:rPr>
              <w:t>1.06</w:t>
            </w:r>
          </w:p>
        </w:tc>
        <w:tc>
          <w:tcPr>
            <w:tcW w:w="2689" w:type="dxa"/>
            <w:shd w:val="clear" w:color="auto" w:fill="FFFFFF"/>
            <w:tcMar>
              <w:top w:w="0" w:type="dxa"/>
              <w:left w:w="0" w:type="dxa"/>
              <w:bottom w:w="0" w:type="dxa"/>
              <w:right w:w="0" w:type="dxa"/>
            </w:tcMar>
            <w:vAlign w:val="center"/>
          </w:tcPr>
          <w:p w14:paraId="10F4C1A4" w14:textId="77777777" w:rsidR="0089619A" w:rsidRDefault="00557870">
            <w:pPr>
              <w:spacing w:before="60" w:after="60"/>
              <w:ind w:left="60" w:right="60"/>
            </w:pPr>
            <w:r>
              <w:rPr>
                <w:rFonts w:ascii="Arial" w:eastAsia="Arial" w:hAnsi="Arial" w:cs="Arial"/>
                <w:color w:val="000000"/>
                <w:sz w:val="22"/>
                <w:szCs w:val="22"/>
              </w:rPr>
              <w:t>0.43</w:t>
            </w:r>
          </w:p>
        </w:tc>
      </w:tr>
      <w:tr w:rsidR="0089619A" w14:paraId="132B0865"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01C67F05" w14:textId="2C95B3E9" w:rsidR="0089619A" w:rsidRDefault="005B10F5">
            <w:pPr>
              <w:spacing w:before="60" w:after="60"/>
              <w:ind w:left="60" w:right="60"/>
            </w:pPr>
            <w:r>
              <w:rPr>
                <w:rFonts w:ascii="Arial" w:eastAsia="Arial" w:hAnsi="Arial" w:cs="Arial"/>
                <w:color w:val="000000"/>
                <w:sz w:val="22"/>
                <w:szCs w:val="22"/>
              </w:rPr>
              <w:t xml:space="preserve">Median </w:t>
            </w:r>
            <w:proofErr w:type="spellStart"/>
            <w:r w:rsidR="00557870">
              <w:rPr>
                <w:rFonts w:ascii="Arial" w:eastAsia="Arial" w:hAnsi="Arial" w:cs="Arial"/>
                <w:color w:val="000000"/>
                <w:sz w:val="22"/>
                <w:szCs w:val="22"/>
              </w:rPr>
              <w:t>iFM</w:t>
            </w:r>
            <w:proofErr w:type="spellEnd"/>
            <w:r w:rsidR="00557870">
              <w:rPr>
                <w:rFonts w:ascii="Arial" w:eastAsia="Arial" w:hAnsi="Arial" w:cs="Arial"/>
                <w:color w:val="000000"/>
                <w:sz w:val="22"/>
                <w:szCs w:val="22"/>
              </w:rPr>
              <w:t xml:space="preserve"> bandwidth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37039E16" w14:textId="77777777" w:rsidR="0089619A" w:rsidRDefault="00557870">
            <w:pPr>
              <w:spacing w:before="60" w:after="60"/>
              <w:ind w:left="60" w:right="60"/>
            </w:pPr>
            <w:r>
              <w:rPr>
                <w:rFonts w:ascii="Arial" w:eastAsia="Arial" w:hAnsi="Arial" w:cs="Arial"/>
                <w:color w:val="000000"/>
                <w:sz w:val="22"/>
                <w:szCs w:val="22"/>
              </w:rPr>
              <w:t>-0.1</w:t>
            </w:r>
          </w:p>
        </w:tc>
        <w:tc>
          <w:tcPr>
            <w:tcW w:w="2689" w:type="dxa"/>
            <w:tcBorders>
              <w:bottom w:val="single" w:sz="16" w:space="0" w:color="000000"/>
            </w:tcBorders>
            <w:shd w:val="clear" w:color="auto" w:fill="FFFFFF"/>
            <w:tcMar>
              <w:top w:w="0" w:type="dxa"/>
              <w:left w:w="0" w:type="dxa"/>
              <w:bottom w:w="0" w:type="dxa"/>
              <w:right w:w="0" w:type="dxa"/>
            </w:tcMar>
            <w:vAlign w:val="center"/>
          </w:tcPr>
          <w:p w14:paraId="20D47F79" w14:textId="77777777" w:rsidR="0089619A" w:rsidRDefault="00557870">
            <w:pPr>
              <w:spacing w:before="60" w:after="60"/>
              <w:ind w:left="60" w:right="60"/>
            </w:pPr>
            <w:r>
              <w:rPr>
                <w:rFonts w:ascii="Arial" w:eastAsia="Arial" w:hAnsi="Arial" w:cs="Arial"/>
                <w:color w:val="000000"/>
                <w:sz w:val="22"/>
                <w:szCs w:val="22"/>
              </w:rPr>
              <w:t>0.94</w:t>
            </w:r>
          </w:p>
        </w:tc>
      </w:tr>
    </w:tbl>
    <w:p w14:paraId="74EDD072" w14:textId="2411BE7A" w:rsidR="0089619A" w:rsidRDefault="00217B48">
      <w:pPr>
        <w:pStyle w:val="Heading4"/>
      </w:pPr>
      <w:bookmarkStart w:id="77" w:name="isolated-data-subset-results"/>
      <w:ins w:id="78" w:author="tbeleyur" w:date="2021-01-11T21:43:00Z">
        <w:r>
          <w:t>5</w:t>
        </w:r>
      </w:ins>
      <w:del w:id="79" w:author="tbeleyur" w:date="2021-01-11T21:43:00Z">
        <w:r w:rsidR="00557870" w:rsidDel="00217B48">
          <w:delText>6</w:delText>
        </w:r>
      </w:del>
      <w:r w:rsidR="00557870">
        <w:t>.2 ‘Isolated’ data subset results</w:t>
      </w:r>
      <w:bookmarkEnd w:id="77"/>
    </w:p>
    <w:p w14:paraId="6262A9BC" w14:textId="77777777" w:rsidR="0089619A" w:rsidRDefault="00557870">
      <w:pPr>
        <w:pStyle w:val="FirstParagraph"/>
      </w:pPr>
      <w:r>
        <w:t xml:space="preserve">All individual calls from annotations that are more than or equal to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=53,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=5.</w:t>
      </w:r>
    </w:p>
    <w:p w14:paraId="7E16891B" w14:textId="77777777" w:rsidR="0089619A" w:rsidRDefault="00557870">
      <w:pPr>
        <w:pStyle w:val="BodyText"/>
      </w:pPr>
      <w:r>
        <w:t>The low sample size of the multi-bat calls must be kept in mind while interpreting the results in Table 2 cautiously.</w:t>
      </w:r>
    </w:p>
    <w:p w14:paraId="4196BBA8" w14:textId="77777777" w:rsidR="0089619A" w:rsidRDefault="00557870">
      <w:pPr>
        <w:pStyle w:val="Compact"/>
      </w:pPr>
      <w:r>
        <w:t xml:space="preserve">Table 2: </w:t>
      </w:r>
      <w:r>
        <w:rPr>
          <w:i/>
        </w:rPr>
        <w:t>Difference between multi and single bat call parameters using the isolated data subset.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89619A" w14:paraId="69F60363"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EA9F6C5" w14:textId="77777777" w:rsidR="0089619A" w:rsidRDefault="00557870">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96CBC21" w14:textId="77777777"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7A32A8" w14:textId="77777777" w:rsidR="0089619A" w:rsidRDefault="00557870">
            <w:pPr>
              <w:spacing w:before="60" w:after="60"/>
              <w:ind w:left="60" w:right="60"/>
            </w:pPr>
            <w:r>
              <w:rPr>
                <w:rFonts w:ascii="Arial" w:eastAsia="Arial" w:hAnsi="Arial" w:cs="Arial"/>
                <w:color w:val="000000"/>
                <w:sz w:val="22"/>
                <w:szCs w:val="22"/>
              </w:rPr>
              <w:t>Permutation test p-value</w:t>
            </w:r>
          </w:p>
        </w:tc>
      </w:tr>
      <w:tr w:rsidR="005B10F5" w14:paraId="6BFD44C6" w14:textId="77777777">
        <w:trPr>
          <w:cantSplit/>
          <w:jc w:val="center"/>
        </w:trPr>
        <w:tc>
          <w:tcPr>
            <w:tcW w:w="3666" w:type="dxa"/>
            <w:shd w:val="clear" w:color="auto" w:fill="FFFFFF"/>
            <w:tcMar>
              <w:top w:w="0" w:type="dxa"/>
              <w:left w:w="0" w:type="dxa"/>
              <w:bottom w:w="0" w:type="dxa"/>
              <w:right w:w="0" w:type="dxa"/>
            </w:tcMar>
            <w:vAlign w:val="center"/>
          </w:tcPr>
          <w:p w14:paraId="1DECDB30" w14:textId="50A7DC10" w:rsidR="005B10F5" w:rsidRDefault="005B10F5" w:rsidP="005B10F5">
            <w:pPr>
              <w:spacing w:before="60" w:after="60"/>
              <w:ind w:left="60" w:right="60"/>
            </w:pPr>
            <w:r>
              <w:rPr>
                <w:rFonts w:ascii="Arial" w:eastAsia="Arial" w:hAnsi="Arial" w:cs="Arial"/>
                <w:color w:val="000000"/>
                <w:sz w:val="22"/>
                <w:szCs w:val="22"/>
              </w:rPr>
              <w:t>Median CF duration (</w:t>
            </w:r>
            <w:proofErr w:type="spellStart"/>
            <w:r>
              <w:rPr>
                <w:rFonts w:ascii="Arial" w:eastAsia="Arial" w:hAnsi="Arial" w:cs="Arial"/>
                <w:color w:val="000000"/>
                <w:sz w:val="22"/>
                <w:szCs w:val="22"/>
              </w:rPr>
              <w:t>ms</w:t>
            </w:r>
            <w:proofErr w:type="spellEnd"/>
            <w:r>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22A17B55" w14:textId="77777777" w:rsidR="005B10F5" w:rsidRDefault="005B10F5" w:rsidP="005B10F5">
            <w:pPr>
              <w:spacing w:before="60" w:after="60"/>
              <w:ind w:left="60" w:right="60"/>
            </w:pPr>
            <w:r>
              <w:rPr>
                <w:rFonts w:ascii="Arial" w:eastAsia="Arial" w:hAnsi="Arial" w:cs="Arial"/>
                <w:color w:val="000000"/>
                <w:sz w:val="22"/>
                <w:szCs w:val="22"/>
              </w:rPr>
              <w:t>-3.93</w:t>
            </w:r>
          </w:p>
        </w:tc>
        <w:tc>
          <w:tcPr>
            <w:tcW w:w="2689" w:type="dxa"/>
            <w:shd w:val="clear" w:color="auto" w:fill="FFFFFF"/>
            <w:tcMar>
              <w:top w:w="0" w:type="dxa"/>
              <w:left w:w="0" w:type="dxa"/>
              <w:bottom w:w="0" w:type="dxa"/>
              <w:right w:w="0" w:type="dxa"/>
            </w:tcMar>
            <w:vAlign w:val="center"/>
          </w:tcPr>
          <w:p w14:paraId="28053CE1" w14:textId="77777777" w:rsidR="005B10F5" w:rsidRDefault="005B10F5" w:rsidP="005B10F5">
            <w:pPr>
              <w:spacing w:before="60" w:after="60"/>
              <w:ind w:left="60" w:right="60"/>
            </w:pPr>
            <w:r>
              <w:rPr>
                <w:rFonts w:ascii="Arial" w:eastAsia="Arial" w:hAnsi="Arial" w:cs="Arial"/>
                <w:color w:val="000000"/>
                <w:sz w:val="22"/>
                <w:szCs w:val="22"/>
              </w:rPr>
              <w:t>0.24</w:t>
            </w:r>
          </w:p>
        </w:tc>
      </w:tr>
      <w:tr w:rsidR="005B10F5" w14:paraId="73A71326" w14:textId="77777777">
        <w:trPr>
          <w:cantSplit/>
          <w:jc w:val="center"/>
        </w:trPr>
        <w:tc>
          <w:tcPr>
            <w:tcW w:w="3666" w:type="dxa"/>
            <w:shd w:val="clear" w:color="auto" w:fill="FFFFFF"/>
            <w:tcMar>
              <w:top w:w="0" w:type="dxa"/>
              <w:left w:w="0" w:type="dxa"/>
              <w:bottom w:w="0" w:type="dxa"/>
              <w:right w:w="0" w:type="dxa"/>
            </w:tcMar>
            <w:vAlign w:val="center"/>
          </w:tcPr>
          <w:p w14:paraId="6E44533E" w14:textId="53CBFB16"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tFM</w:t>
            </w:r>
            <w:proofErr w:type="spellEnd"/>
            <w:r>
              <w:rPr>
                <w:rFonts w:ascii="Arial" w:eastAsia="Arial" w:hAnsi="Arial" w:cs="Arial"/>
                <w:color w:val="000000"/>
                <w:sz w:val="22"/>
                <w:szCs w:val="22"/>
              </w:rPr>
              <w:t xml:space="preserve"> duration (</w:t>
            </w:r>
            <w:proofErr w:type="spellStart"/>
            <w:r>
              <w:rPr>
                <w:rFonts w:ascii="Arial" w:eastAsia="Arial" w:hAnsi="Arial" w:cs="Arial"/>
                <w:color w:val="000000"/>
                <w:sz w:val="22"/>
                <w:szCs w:val="22"/>
              </w:rPr>
              <w:t>ms</w:t>
            </w:r>
            <w:proofErr w:type="spellEnd"/>
            <w:r>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4E3A6058" w14:textId="77777777" w:rsidR="005B10F5" w:rsidRDefault="005B10F5" w:rsidP="005B10F5">
            <w:pPr>
              <w:spacing w:before="60" w:after="60"/>
              <w:ind w:left="60" w:right="60"/>
            </w:pPr>
            <w:r>
              <w:rPr>
                <w:rFonts w:ascii="Arial" w:eastAsia="Arial" w:hAnsi="Arial" w:cs="Arial"/>
                <w:color w:val="000000"/>
                <w:sz w:val="22"/>
                <w:szCs w:val="22"/>
              </w:rPr>
              <w:t>0.05</w:t>
            </w:r>
          </w:p>
        </w:tc>
        <w:tc>
          <w:tcPr>
            <w:tcW w:w="2689" w:type="dxa"/>
            <w:shd w:val="clear" w:color="auto" w:fill="FFFFFF"/>
            <w:tcMar>
              <w:top w:w="0" w:type="dxa"/>
              <w:left w:w="0" w:type="dxa"/>
              <w:bottom w:w="0" w:type="dxa"/>
              <w:right w:w="0" w:type="dxa"/>
            </w:tcMar>
            <w:vAlign w:val="center"/>
          </w:tcPr>
          <w:p w14:paraId="308EDC52" w14:textId="77777777" w:rsidR="005B10F5" w:rsidRDefault="005B10F5" w:rsidP="005B10F5">
            <w:pPr>
              <w:spacing w:before="60" w:after="60"/>
              <w:ind w:left="60" w:right="60"/>
            </w:pPr>
            <w:r>
              <w:rPr>
                <w:rFonts w:ascii="Arial" w:eastAsia="Arial" w:hAnsi="Arial" w:cs="Arial"/>
                <w:color w:val="000000"/>
                <w:sz w:val="22"/>
                <w:szCs w:val="22"/>
              </w:rPr>
              <w:t>0.88</w:t>
            </w:r>
          </w:p>
        </w:tc>
      </w:tr>
      <w:tr w:rsidR="005B10F5" w14:paraId="4572AC3E" w14:textId="77777777">
        <w:trPr>
          <w:cantSplit/>
          <w:jc w:val="center"/>
        </w:trPr>
        <w:tc>
          <w:tcPr>
            <w:tcW w:w="3666" w:type="dxa"/>
            <w:shd w:val="clear" w:color="auto" w:fill="FFFFFF"/>
            <w:tcMar>
              <w:top w:w="0" w:type="dxa"/>
              <w:left w:w="0" w:type="dxa"/>
              <w:bottom w:w="0" w:type="dxa"/>
              <w:right w:w="0" w:type="dxa"/>
            </w:tcMar>
            <w:vAlign w:val="center"/>
          </w:tcPr>
          <w:p w14:paraId="6B967F14" w14:textId="02E0658D"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iFM</w:t>
            </w:r>
            <w:proofErr w:type="spellEnd"/>
            <w:r>
              <w:rPr>
                <w:rFonts w:ascii="Arial" w:eastAsia="Arial" w:hAnsi="Arial" w:cs="Arial"/>
                <w:color w:val="000000"/>
                <w:sz w:val="22"/>
                <w:szCs w:val="22"/>
              </w:rPr>
              <w:t xml:space="preserve"> duration (</w:t>
            </w:r>
            <w:proofErr w:type="spellStart"/>
            <w:r>
              <w:rPr>
                <w:rFonts w:ascii="Arial" w:eastAsia="Arial" w:hAnsi="Arial" w:cs="Arial"/>
                <w:color w:val="000000"/>
                <w:sz w:val="22"/>
                <w:szCs w:val="22"/>
              </w:rPr>
              <w:t>ms</w:t>
            </w:r>
            <w:proofErr w:type="spellEnd"/>
            <w:r>
              <w:rPr>
                <w:rFonts w:ascii="Arial" w:eastAsia="Arial" w:hAnsi="Arial" w:cs="Arial"/>
                <w:color w:val="000000"/>
                <w:sz w:val="22"/>
                <w:szCs w:val="22"/>
              </w:rPr>
              <w:t>)</w:t>
            </w:r>
          </w:p>
        </w:tc>
        <w:tc>
          <w:tcPr>
            <w:tcW w:w="2664" w:type="dxa"/>
            <w:shd w:val="clear" w:color="auto" w:fill="FFFFFF"/>
            <w:tcMar>
              <w:top w:w="0" w:type="dxa"/>
              <w:left w:w="0" w:type="dxa"/>
              <w:bottom w:w="0" w:type="dxa"/>
              <w:right w:w="0" w:type="dxa"/>
            </w:tcMar>
            <w:vAlign w:val="center"/>
          </w:tcPr>
          <w:p w14:paraId="07962039" w14:textId="77777777" w:rsidR="005B10F5" w:rsidRDefault="005B10F5" w:rsidP="005B10F5">
            <w:pPr>
              <w:spacing w:before="60" w:after="60"/>
              <w:ind w:left="60" w:right="60"/>
            </w:pPr>
            <w:r>
              <w:rPr>
                <w:rFonts w:ascii="Arial" w:eastAsia="Arial" w:hAnsi="Arial" w:cs="Arial"/>
                <w:color w:val="000000"/>
                <w:sz w:val="22"/>
                <w:szCs w:val="22"/>
              </w:rPr>
              <w:t>-0.1</w:t>
            </w:r>
          </w:p>
        </w:tc>
        <w:tc>
          <w:tcPr>
            <w:tcW w:w="2689" w:type="dxa"/>
            <w:shd w:val="clear" w:color="auto" w:fill="FFFFFF"/>
            <w:tcMar>
              <w:top w:w="0" w:type="dxa"/>
              <w:left w:w="0" w:type="dxa"/>
              <w:bottom w:w="0" w:type="dxa"/>
              <w:right w:w="0" w:type="dxa"/>
            </w:tcMar>
            <w:vAlign w:val="center"/>
          </w:tcPr>
          <w:p w14:paraId="255EEB39" w14:textId="77777777" w:rsidR="005B10F5" w:rsidRDefault="005B10F5" w:rsidP="005B10F5">
            <w:pPr>
              <w:spacing w:before="60" w:after="60"/>
              <w:ind w:left="60" w:right="60"/>
            </w:pPr>
            <w:r>
              <w:rPr>
                <w:rFonts w:ascii="Arial" w:eastAsia="Arial" w:hAnsi="Arial" w:cs="Arial"/>
                <w:color w:val="000000"/>
                <w:sz w:val="22"/>
                <w:szCs w:val="22"/>
              </w:rPr>
              <w:t>0.82</w:t>
            </w:r>
          </w:p>
        </w:tc>
      </w:tr>
      <w:tr w:rsidR="005B10F5" w14:paraId="49CDA43D" w14:textId="77777777">
        <w:trPr>
          <w:cantSplit/>
          <w:jc w:val="center"/>
        </w:trPr>
        <w:tc>
          <w:tcPr>
            <w:tcW w:w="3666" w:type="dxa"/>
            <w:shd w:val="clear" w:color="auto" w:fill="FFFFFF"/>
            <w:tcMar>
              <w:top w:w="0" w:type="dxa"/>
              <w:left w:w="0" w:type="dxa"/>
              <w:bottom w:w="0" w:type="dxa"/>
              <w:right w:w="0" w:type="dxa"/>
            </w:tcMar>
            <w:vAlign w:val="center"/>
          </w:tcPr>
          <w:p w14:paraId="5B46ABC0" w14:textId="39144BBB" w:rsidR="005B10F5" w:rsidRDefault="005B10F5" w:rsidP="005B10F5">
            <w:pPr>
              <w:spacing w:before="60" w:after="60"/>
              <w:ind w:left="60" w:right="60"/>
            </w:pPr>
            <w:r>
              <w:rPr>
                <w:rFonts w:ascii="Arial" w:eastAsia="Arial" w:hAnsi="Arial" w:cs="Arial"/>
                <w:color w:val="000000"/>
                <w:sz w:val="22"/>
                <w:szCs w:val="22"/>
              </w:rPr>
              <w:t>Range CF peak frequency (kHz)</w:t>
            </w:r>
          </w:p>
        </w:tc>
        <w:tc>
          <w:tcPr>
            <w:tcW w:w="2664" w:type="dxa"/>
            <w:shd w:val="clear" w:color="auto" w:fill="FFFFFF"/>
            <w:tcMar>
              <w:top w:w="0" w:type="dxa"/>
              <w:left w:w="0" w:type="dxa"/>
              <w:bottom w:w="0" w:type="dxa"/>
              <w:right w:w="0" w:type="dxa"/>
            </w:tcMar>
            <w:vAlign w:val="center"/>
          </w:tcPr>
          <w:p w14:paraId="4137CDCD" w14:textId="77777777" w:rsidR="005B10F5" w:rsidRDefault="005B10F5" w:rsidP="005B10F5">
            <w:pPr>
              <w:spacing w:before="60" w:after="60"/>
              <w:ind w:left="60" w:right="60"/>
            </w:pPr>
            <w:r>
              <w:rPr>
                <w:rFonts w:ascii="Arial" w:eastAsia="Arial" w:hAnsi="Arial" w:cs="Arial"/>
                <w:color w:val="000000"/>
                <w:sz w:val="22"/>
                <w:szCs w:val="22"/>
              </w:rPr>
              <w:t>-4.08</w:t>
            </w:r>
          </w:p>
        </w:tc>
        <w:tc>
          <w:tcPr>
            <w:tcW w:w="2689" w:type="dxa"/>
            <w:shd w:val="clear" w:color="auto" w:fill="FFFFFF"/>
            <w:tcMar>
              <w:top w:w="0" w:type="dxa"/>
              <w:left w:w="0" w:type="dxa"/>
              <w:bottom w:w="0" w:type="dxa"/>
              <w:right w:w="0" w:type="dxa"/>
            </w:tcMar>
            <w:vAlign w:val="center"/>
          </w:tcPr>
          <w:p w14:paraId="14DEFE47" w14:textId="11B60110" w:rsidR="005B10F5" w:rsidRDefault="005B10F5" w:rsidP="005B10F5">
            <w:pPr>
              <w:spacing w:before="60" w:after="60"/>
              <w:ind w:left="60" w:right="60"/>
            </w:pPr>
            <w:ins w:id="80" w:author="tbeleyur" w:date="2021-01-11T21:40:00Z">
              <w:r>
                <w:rPr>
                  <w:rFonts w:ascii="Arial" w:eastAsia="Arial" w:hAnsi="Arial" w:cs="Arial"/>
                  <w:color w:val="000000"/>
                  <w:sz w:val="22"/>
                  <w:szCs w:val="22"/>
                </w:rPr>
                <w:t>&lt;10</w:t>
              </w:r>
              <w:r w:rsidRPr="005B10F5">
                <w:rPr>
                  <w:rFonts w:ascii="Arial" w:eastAsia="Arial" w:hAnsi="Arial" w:cs="Arial"/>
                  <w:color w:val="000000"/>
                  <w:sz w:val="22"/>
                  <w:szCs w:val="22"/>
                  <w:vertAlign w:val="superscript"/>
                  <w:rPrChange w:id="81" w:author="tbeleyur" w:date="2021-01-11T21:40:00Z">
                    <w:rPr>
                      <w:rFonts w:ascii="Arial" w:eastAsia="Arial" w:hAnsi="Arial" w:cs="Arial"/>
                      <w:color w:val="000000"/>
                      <w:sz w:val="22"/>
                      <w:szCs w:val="22"/>
                    </w:rPr>
                  </w:rPrChange>
                </w:rPr>
                <w:t>-4</w:t>
              </w:r>
            </w:ins>
            <w:del w:id="82" w:author="tbeleyur" w:date="2021-01-11T21:40:00Z">
              <w:r w:rsidDel="005B10F5">
                <w:rPr>
                  <w:rFonts w:ascii="Arial" w:eastAsia="Arial" w:hAnsi="Arial" w:cs="Arial"/>
                  <w:color w:val="000000"/>
                  <w:sz w:val="22"/>
                  <w:szCs w:val="22"/>
                </w:rPr>
                <w:delText>0</w:delText>
              </w:r>
            </w:del>
          </w:p>
        </w:tc>
      </w:tr>
      <w:tr w:rsidR="005B10F5" w14:paraId="470C7416" w14:textId="77777777">
        <w:trPr>
          <w:cantSplit/>
          <w:jc w:val="center"/>
        </w:trPr>
        <w:tc>
          <w:tcPr>
            <w:tcW w:w="3666" w:type="dxa"/>
            <w:shd w:val="clear" w:color="auto" w:fill="FFFFFF"/>
            <w:tcMar>
              <w:top w:w="0" w:type="dxa"/>
              <w:left w:w="0" w:type="dxa"/>
              <w:bottom w:w="0" w:type="dxa"/>
              <w:right w:w="0" w:type="dxa"/>
            </w:tcMar>
            <w:vAlign w:val="center"/>
          </w:tcPr>
          <w:p w14:paraId="712285B5" w14:textId="1713D783" w:rsidR="005B10F5" w:rsidRDefault="005B10F5" w:rsidP="005B10F5">
            <w:pPr>
              <w:spacing w:before="60" w:after="60"/>
              <w:ind w:left="60" w:right="60"/>
            </w:pPr>
            <w:proofErr w:type="gramStart"/>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tFM</w:t>
            </w:r>
            <w:proofErr w:type="spellEnd"/>
            <w:proofErr w:type="gramEnd"/>
            <w:r>
              <w:rPr>
                <w:rFonts w:ascii="Arial" w:eastAsia="Arial" w:hAnsi="Arial" w:cs="Arial"/>
                <w:color w:val="000000"/>
                <w:sz w:val="22"/>
                <w:szCs w:val="22"/>
              </w:rPr>
              <w:t xml:space="preserve"> lower frequency (kHz)</w:t>
            </w:r>
          </w:p>
        </w:tc>
        <w:tc>
          <w:tcPr>
            <w:tcW w:w="2664" w:type="dxa"/>
            <w:shd w:val="clear" w:color="auto" w:fill="FFFFFF"/>
            <w:tcMar>
              <w:top w:w="0" w:type="dxa"/>
              <w:left w:w="0" w:type="dxa"/>
              <w:bottom w:w="0" w:type="dxa"/>
              <w:right w:w="0" w:type="dxa"/>
            </w:tcMar>
            <w:vAlign w:val="center"/>
          </w:tcPr>
          <w:p w14:paraId="547070E1" w14:textId="77777777" w:rsidR="005B10F5" w:rsidRDefault="005B10F5" w:rsidP="005B10F5">
            <w:pPr>
              <w:spacing w:before="60" w:after="60"/>
              <w:ind w:left="60" w:right="60"/>
            </w:pPr>
            <w:r>
              <w:rPr>
                <w:rFonts w:ascii="Arial" w:eastAsia="Arial" w:hAnsi="Arial" w:cs="Arial"/>
                <w:color w:val="000000"/>
                <w:sz w:val="22"/>
                <w:szCs w:val="22"/>
              </w:rPr>
              <w:t>-3.84</w:t>
            </w:r>
          </w:p>
        </w:tc>
        <w:tc>
          <w:tcPr>
            <w:tcW w:w="2689" w:type="dxa"/>
            <w:shd w:val="clear" w:color="auto" w:fill="FFFFFF"/>
            <w:tcMar>
              <w:top w:w="0" w:type="dxa"/>
              <w:left w:w="0" w:type="dxa"/>
              <w:bottom w:w="0" w:type="dxa"/>
              <w:right w:w="0" w:type="dxa"/>
            </w:tcMar>
            <w:vAlign w:val="center"/>
          </w:tcPr>
          <w:p w14:paraId="78A758F4" w14:textId="77777777" w:rsidR="005B10F5" w:rsidRDefault="005B10F5" w:rsidP="005B10F5">
            <w:pPr>
              <w:spacing w:before="60" w:after="60"/>
              <w:ind w:left="60" w:right="60"/>
            </w:pPr>
            <w:r>
              <w:rPr>
                <w:rFonts w:ascii="Arial" w:eastAsia="Arial" w:hAnsi="Arial" w:cs="Arial"/>
                <w:color w:val="000000"/>
                <w:sz w:val="22"/>
                <w:szCs w:val="22"/>
              </w:rPr>
              <w:t>0.16</w:t>
            </w:r>
          </w:p>
        </w:tc>
      </w:tr>
      <w:tr w:rsidR="005B10F5" w14:paraId="4E2E863C" w14:textId="77777777">
        <w:trPr>
          <w:cantSplit/>
          <w:jc w:val="center"/>
        </w:trPr>
        <w:tc>
          <w:tcPr>
            <w:tcW w:w="3666" w:type="dxa"/>
            <w:shd w:val="clear" w:color="auto" w:fill="FFFFFF"/>
            <w:tcMar>
              <w:top w:w="0" w:type="dxa"/>
              <w:left w:w="0" w:type="dxa"/>
              <w:bottom w:w="0" w:type="dxa"/>
              <w:right w:w="0" w:type="dxa"/>
            </w:tcMar>
            <w:vAlign w:val="center"/>
          </w:tcPr>
          <w:p w14:paraId="43CE5C1D" w14:textId="6B93BA32"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iFM</w:t>
            </w:r>
            <w:proofErr w:type="spellEnd"/>
            <w:r>
              <w:rPr>
                <w:rFonts w:ascii="Arial" w:eastAsia="Arial" w:hAnsi="Arial" w:cs="Arial"/>
                <w:color w:val="000000"/>
                <w:sz w:val="22"/>
                <w:szCs w:val="22"/>
              </w:rPr>
              <w:t xml:space="preserve"> lower frequency (kHz)</w:t>
            </w:r>
          </w:p>
        </w:tc>
        <w:tc>
          <w:tcPr>
            <w:tcW w:w="2664" w:type="dxa"/>
            <w:shd w:val="clear" w:color="auto" w:fill="FFFFFF"/>
            <w:tcMar>
              <w:top w:w="0" w:type="dxa"/>
              <w:left w:w="0" w:type="dxa"/>
              <w:bottom w:w="0" w:type="dxa"/>
              <w:right w:w="0" w:type="dxa"/>
            </w:tcMar>
            <w:vAlign w:val="center"/>
          </w:tcPr>
          <w:p w14:paraId="5EB0A27E" w14:textId="77777777" w:rsidR="005B10F5" w:rsidRDefault="005B10F5" w:rsidP="005B10F5">
            <w:pPr>
              <w:spacing w:before="60" w:after="60"/>
              <w:ind w:left="60" w:right="60"/>
            </w:pPr>
            <w:r>
              <w:rPr>
                <w:rFonts w:ascii="Arial" w:eastAsia="Arial" w:hAnsi="Arial" w:cs="Arial"/>
                <w:color w:val="000000"/>
                <w:sz w:val="22"/>
                <w:szCs w:val="22"/>
              </w:rPr>
              <w:t>-3.46</w:t>
            </w:r>
          </w:p>
        </w:tc>
        <w:tc>
          <w:tcPr>
            <w:tcW w:w="2689" w:type="dxa"/>
            <w:shd w:val="clear" w:color="auto" w:fill="FFFFFF"/>
            <w:tcMar>
              <w:top w:w="0" w:type="dxa"/>
              <w:left w:w="0" w:type="dxa"/>
              <w:bottom w:w="0" w:type="dxa"/>
              <w:right w:w="0" w:type="dxa"/>
            </w:tcMar>
            <w:vAlign w:val="center"/>
          </w:tcPr>
          <w:p w14:paraId="3956B36F" w14:textId="77777777" w:rsidR="005B10F5" w:rsidRDefault="005B10F5" w:rsidP="005B10F5">
            <w:pPr>
              <w:spacing w:before="60" w:after="60"/>
              <w:ind w:left="60" w:right="60"/>
            </w:pPr>
            <w:r>
              <w:rPr>
                <w:rFonts w:ascii="Arial" w:eastAsia="Arial" w:hAnsi="Arial" w:cs="Arial"/>
                <w:color w:val="000000"/>
                <w:sz w:val="22"/>
                <w:szCs w:val="22"/>
              </w:rPr>
              <w:t>0.32</w:t>
            </w:r>
          </w:p>
        </w:tc>
      </w:tr>
      <w:tr w:rsidR="005B10F5" w14:paraId="2515C81E" w14:textId="77777777">
        <w:trPr>
          <w:cantSplit/>
          <w:jc w:val="center"/>
        </w:trPr>
        <w:tc>
          <w:tcPr>
            <w:tcW w:w="3666" w:type="dxa"/>
            <w:shd w:val="clear" w:color="auto" w:fill="FFFFFF"/>
            <w:tcMar>
              <w:top w:w="0" w:type="dxa"/>
              <w:left w:w="0" w:type="dxa"/>
              <w:bottom w:w="0" w:type="dxa"/>
              <w:right w:w="0" w:type="dxa"/>
            </w:tcMar>
            <w:vAlign w:val="center"/>
          </w:tcPr>
          <w:p w14:paraId="69E08EA0" w14:textId="0AA3F71A" w:rsidR="005B10F5" w:rsidRDefault="005B10F5" w:rsidP="005B10F5">
            <w:pPr>
              <w:spacing w:before="60" w:after="60"/>
              <w:ind w:left="60" w:right="60"/>
            </w:pPr>
            <w:r>
              <w:rPr>
                <w:rFonts w:ascii="Arial" w:eastAsia="Arial" w:hAnsi="Arial" w:cs="Arial"/>
                <w:color w:val="000000"/>
                <w:sz w:val="22"/>
                <w:szCs w:val="22"/>
              </w:rPr>
              <w:t>Median CF level (dB RMS)</w:t>
            </w:r>
          </w:p>
        </w:tc>
        <w:tc>
          <w:tcPr>
            <w:tcW w:w="2664" w:type="dxa"/>
            <w:shd w:val="clear" w:color="auto" w:fill="FFFFFF"/>
            <w:tcMar>
              <w:top w:w="0" w:type="dxa"/>
              <w:left w:w="0" w:type="dxa"/>
              <w:bottom w:w="0" w:type="dxa"/>
              <w:right w:w="0" w:type="dxa"/>
            </w:tcMar>
            <w:vAlign w:val="center"/>
          </w:tcPr>
          <w:p w14:paraId="66CC805E" w14:textId="77777777" w:rsidR="005B10F5" w:rsidRDefault="005B10F5" w:rsidP="005B10F5">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4E6573BC" w14:textId="77777777" w:rsidR="005B10F5" w:rsidRDefault="005B10F5" w:rsidP="005B10F5">
            <w:pPr>
              <w:spacing w:before="60" w:after="60"/>
              <w:ind w:left="60" w:right="60"/>
            </w:pPr>
            <w:r>
              <w:rPr>
                <w:rFonts w:ascii="Arial" w:eastAsia="Arial" w:hAnsi="Arial" w:cs="Arial"/>
                <w:color w:val="000000"/>
                <w:sz w:val="22"/>
                <w:szCs w:val="22"/>
              </w:rPr>
              <w:t>0.82</w:t>
            </w:r>
          </w:p>
        </w:tc>
      </w:tr>
      <w:tr w:rsidR="005B10F5" w14:paraId="6E717F9F" w14:textId="77777777">
        <w:trPr>
          <w:cantSplit/>
          <w:jc w:val="center"/>
        </w:trPr>
        <w:tc>
          <w:tcPr>
            <w:tcW w:w="3666" w:type="dxa"/>
            <w:shd w:val="clear" w:color="auto" w:fill="FFFFFF"/>
            <w:tcMar>
              <w:top w:w="0" w:type="dxa"/>
              <w:left w:w="0" w:type="dxa"/>
              <w:bottom w:w="0" w:type="dxa"/>
              <w:right w:w="0" w:type="dxa"/>
            </w:tcMar>
            <w:vAlign w:val="center"/>
          </w:tcPr>
          <w:p w14:paraId="4FAAF20D" w14:textId="10F964F7"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tFM</w:t>
            </w:r>
            <w:proofErr w:type="spellEnd"/>
            <w:r>
              <w:rPr>
                <w:rFonts w:ascii="Arial" w:eastAsia="Arial" w:hAnsi="Arial" w:cs="Arial"/>
                <w:color w:val="000000"/>
                <w:sz w:val="22"/>
                <w:szCs w:val="22"/>
              </w:rPr>
              <w:t xml:space="preserve"> level (dB RMS)</w:t>
            </w:r>
          </w:p>
        </w:tc>
        <w:tc>
          <w:tcPr>
            <w:tcW w:w="2664" w:type="dxa"/>
            <w:shd w:val="clear" w:color="auto" w:fill="FFFFFF"/>
            <w:tcMar>
              <w:top w:w="0" w:type="dxa"/>
              <w:left w:w="0" w:type="dxa"/>
              <w:bottom w:w="0" w:type="dxa"/>
              <w:right w:w="0" w:type="dxa"/>
            </w:tcMar>
            <w:vAlign w:val="center"/>
          </w:tcPr>
          <w:p w14:paraId="6C14BDAD" w14:textId="77777777" w:rsidR="005B10F5" w:rsidRDefault="005B10F5" w:rsidP="005B10F5">
            <w:pPr>
              <w:spacing w:before="60" w:after="60"/>
              <w:ind w:left="60" w:right="60"/>
            </w:pPr>
            <w:r>
              <w:rPr>
                <w:rFonts w:ascii="Arial" w:eastAsia="Arial" w:hAnsi="Arial" w:cs="Arial"/>
                <w:color w:val="000000"/>
                <w:sz w:val="22"/>
                <w:szCs w:val="22"/>
              </w:rPr>
              <w:t>-1.94</w:t>
            </w:r>
          </w:p>
        </w:tc>
        <w:tc>
          <w:tcPr>
            <w:tcW w:w="2689" w:type="dxa"/>
            <w:shd w:val="clear" w:color="auto" w:fill="FFFFFF"/>
            <w:tcMar>
              <w:top w:w="0" w:type="dxa"/>
              <w:left w:w="0" w:type="dxa"/>
              <w:bottom w:w="0" w:type="dxa"/>
              <w:right w:w="0" w:type="dxa"/>
            </w:tcMar>
            <w:vAlign w:val="center"/>
          </w:tcPr>
          <w:p w14:paraId="72BD97B2" w14:textId="77777777" w:rsidR="005B10F5" w:rsidRDefault="005B10F5" w:rsidP="005B10F5">
            <w:pPr>
              <w:spacing w:before="60" w:after="60"/>
              <w:ind w:left="60" w:right="60"/>
            </w:pPr>
            <w:r>
              <w:rPr>
                <w:rFonts w:ascii="Arial" w:eastAsia="Arial" w:hAnsi="Arial" w:cs="Arial"/>
                <w:color w:val="000000"/>
                <w:sz w:val="22"/>
                <w:szCs w:val="22"/>
              </w:rPr>
              <w:t>0.59</w:t>
            </w:r>
          </w:p>
        </w:tc>
      </w:tr>
      <w:tr w:rsidR="005B10F5" w14:paraId="4BE4BC72" w14:textId="77777777">
        <w:trPr>
          <w:cantSplit/>
          <w:jc w:val="center"/>
        </w:trPr>
        <w:tc>
          <w:tcPr>
            <w:tcW w:w="3666" w:type="dxa"/>
            <w:shd w:val="clear" w:color="auto" w:fill="FFFFFF"/>
            <w:tcMar>
              <w:top w:w="0" w:type="dxa"/>
              <w:left w:w="0" w:type="dxa"/>
              <w:bottom w:w="0" w:type="dxa"/>
              <w:right w:w="0" w:type="dxa"/>
            </w:tcMar>
            <w:vAlign w:val="center"/>
          </w:tcPr>
          <w:p w14:paraId="1339EFA0" w14:textId="0531645B"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iFM</w:t>
            </w:r>
            <w:proofErr w:type="spellEnd"/>
            <w:r>
              <w:rPr>
                <w:rFonts w:ascii="Arial" w:eastAsia="Arial" w:hAnsi="Arial" w:cs="Arial"/>
                <w:color w:val="000000"/>
                <w:sz w:val="22"/>
                <w:szCs w:val="22"/>
              </w:rPr>
              <w:t xml:space="preserve"> level (dB RMS)</w:t>
            </w:r>
          </w:p>
        </w:tc>
        <w:tc>
          <w:tcPr>
            <w:tcW w:w="2664" w:type="dxa"/>
            <w:shd w:val="clear" w:color="auto" w:fill="FFFFFF"/>
            <w:tcMar>
              <w:top w:w="0" w:type="dxa"/>
              <w:left w:w="0" w:type="dxa"/>
              <w:bottom w:w="0" w:type="dxa"/>
              <w:right w:w="0" w:type="dxa"/>
            </w:tcMar>
            <w:vAlign w:val="center"/>
          </w:tcPr>
          <w:p w14:paraId="30AA8027" w14:textId="77777777" w:rsidR="005B10F5" w:rsidRDefault="005B10F5" w:rsidP="005B10F5">
            <w:pPr>
              <w:spacing w:before="60" w:after="60"/>
              <w:ind w:left="60" w:right="60"/>
            </w:pPr>
            <w:r>
              <w:rPr>
                <w:rFonts w:ascii="Arial" w:eastAsia="Arial" w:hAnsi="Arial" w:cs="Arial"/>
                <w:color w:val="000000"/>
                <w:sz w:val="22"/>
                <w:szCs w:val="22"/>
              </w:rPr>
              <w:t>-3.21</w:t>
            </w:r>
          </w:p>
        </w:tc>
        <w:tc>
          <w:tcPr>
            <w:tcW w:w="2689" w:type="dxa"/>
            <w:shd w:val="clear" w:color="auto" w:fill="FFFFFF"/>
            <w:tcMar>
              <w:top w:w="0" w:type="dxa"/>
              <w:left w:w="0" w:type="dxa"/>
              <w:bottom w:w="0" w:type="dxa"/>
              <w:right w:w="0" w:type="dxa"/>
            </w:tcMar>
            <w:vAlign w:val="center"/>
          </w:tcPr>
          <w:p w14:paraId="18032665" w14:textId="77777777" w:rsidR="005B10F5" w:rsidRDefault="005B10F5" w:rsidP="005B10F5">
            <w:pPr>
              <w:spacing w:before="60" w:after="60"/>
              <w:ind w:left="60" w:right="60"/>
            </w:pPr>
            <w:r>
              <w:rPr>
                <w:rFonts w:ascii="Arial" w:eastAsia="Arial" w:hAnsi="Arial" w:cs="Arial"/>
                <w:color w:val="000000"/>
                <w:sz w:val="22"/>
                <w:szCs w:val="22"/>
              </w:rPr>
              <w:t>0.32</w:t>
            </w:r>
          </w:p>
        </w:tc>
      </w:tr>
      <w:tr w:rsidR="005B10F5" w14:paraId="1A7C365C" w14:textId="77777777">
        <w:trPr>
          <w:cantSplit/>
          <w:jc w:val="center"/>
        </w:trPr>
        <w:tc>
          <w:tcPr>
            <w:tcW w:w="3666" w:type="dxa"/>
            <w:shd w:val="clear" w:color="auto" w:fill="FFFFFF"/>
            <w:tcMar>
              <w:top w:w="0" w:type="dxa"/>
              <w:left w:w="0" w:type="dxa"/>
              <w:bottom w:w="0" w:type="dxa"/>
              <w:right w:w="0" w:type="dxa"/>
            </w:tcMar>
            <w:vAlign w:val="center"/>
          </w:tcPr>
          <w:p w14:paraId="211E2D65" w14:textId="29E543B0"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tFM</w:t>
            </w:r>
            <w:proofErr w:type="spellEnd"/>
            <w:r>
              <w:rPr>
                <w:rFonts w:ascii="Arial" w:eastAsia="Arial" w:hAnsi="Arial" w:cs="Arial"/>
                <w:color w:val="000000"/>
                <w:sz w:val="22"/>
                <w:szCs w:val="22"/>
              </w:rPr>
              <w:t>-CF ratio (dB)</w:t>
            </w:r>
          </w:p>
        </w:tc>
        <w:tc>
          <w:tcPr>
            <w:tcW w:w="2664" w:type="dxa"/>
            <w:shd w:val="clear" w:color="auto" w:fill="FFFFFF"/>
            <w:tcMar>
              <w:top w:w="0" w:type="dxa"/>
              <w:left w:w="0" w:type="dxa"/>
              <w:bottom w:w="0" w:type="dxa"/>
              <w:right w:w="0" w:type="dxa"/>
            </w:tcMar>
            <w:vAlign w:val="center"/>
          </w:tcPr>
          <w:p w14:paraId="1DC03636" w14:textId="77777777" w:rsidR="005B10F5" w:rsidRDefault="005B10F5" w:rsidP="005B10F5">
            <w:pPr>
              <w:spacing w:before="60" w:after="60"/>
              <w:ind w:left="60" w:right="60"/>
            </w:pPr>
            <w:r>
              <w:rPr>
                <w:rFonts w:ascii="Arial" w:eastAsia="Arial" w:hAnsi="Arial" w:cs="Arial"/>
                <w:color w:val="000000"/>
                <w:sz w:val="22"/>
                <w:szCs w:val="22"/>
              </w:rPr>
              <w:t>-0.55</w:t>
            </w:r>
          </w:p>
        </w:tc>
        <w:tc>
          <w:tcPr>
            <w:tcW w:w="2689" w:type="dxa"/>
            <w:shd w:val="clear" w:color="auto" w:fill="FFFFFF"/>
            <w:tcMar>
              <w:top w:w="0" w:type="dxa"/>
              <w:left w:w="0" w:type="dxa"/>
              <w:bottom w:w="0" w:type="dxa"/>
              <w:right w:w="0" w:type="dxa"/>
            </w:tcMar>
            <w:vAlign w:val="center"/>
          </w:tcPr>
          <w:p w14:paraId="71EC8A22" w14:textId="77777777" w:rsidR="005B10F5" w:rsidRDefault="005B10F5" w:rsidP="005B10F5">
            <w:pPr>
              <w:spacing w:before="60" w:after="60"/>
              <w:ind w:left="60" w:right="60"/>
            </w:pPr>
            <w:r>
              <w:rPr>
                <w:rFonts w:ascii="Arial" w:eastAsia="Arial" w:hAnsi="Arial" w:cs="Arial"/>
                <w:color w:val="000000"/>
                <w:sz w:val="22"/>
                <w:szCs w:val="22"/>
              </w:rPr>
              <w:t>0.82</w:t>
            </w:r>
          </w:p>
        </w:tc>
      </w:tr>
      <w:tr w:rsidR="005B10F5" w14:paraId="342C722B" w14:textId="77777777">
        <w:trPr>
          <w:cantSplit/>
          <w:jc w:val="center"/>
        </w:trPr>
        <w:tc>
          <w:tcPr>
            <w:tcW w:w="3666" w:type="dxa"/>
            <w:shd w:val="clear" w:color="auto" w:fill="FFFFFF"/>
            <w:tcMar>
              <w:top w:w="0" w:type="dxa"/>
              <w:left w:w="0" w:type="dxa"/>
              <w:bottom w:w="0" w:type="dxa"/>
              <w:right w:w="0" w:type="dxa"/>
            </w:tcMar>
            <w:vAlign w:val="center"/>
          </w:tcPr>
          <w:p w14:paraId="2A3E3294" w14:textId="5430A49D" w:rsidR="005B10F5" w:rsidRDefault="005B10F5" w:rsidP="005B10F5">
            <w:pPr>
              <w:spacing w:before="60" w:after="60"/>
              <w:ind w:left="60" w:right="60"/>
            </w:pPr>
            <w:r>
              <w:rPr>
                <w:rFonts w:ascii="Arial" w:eastAsia="Arial" w:hAnsi="Arial" w:cs="Arial"/>
                <w:color w:val="000000"/>
                <w:sz w:val="22"/>
                <w:szCs w:val="22"/>
              </w:rPr>
              <w:lastRenderedPageBreak/>
              <w:t xml:space="preserve">Median </w:t>
            </w:r>
            <w:proofErr w:type="spellStart"/>
            <w:r>
              <w:rPr>
                <w:rFonts w:ascii="Arial" w:eastAsia="Arial" w:hAnsi="Arial" w:cs="Arial"/>
                <w:color w:val="000000"/>
                <w:sz w:val="22"/>
                <w:szCs w:val="22"/>
              </w:rPr>
              <w:t>iFM</w:t>
            </w:r>
            <w:proofErr w:type="spellEnd"/>
            <w:r>
              <w:rPr>
                <w:rFonts w:ascii="Arial" w:eastAsia="Arial" w:hAnsi="Arial" w:cs="Arial"/>
                <w:color w:val="000000"/>
                <w:sz w:val="22"/>
                <w:szCs w:val="22"/>
              </w:rPr>
              <w:t>-CF ratio (dB)</w:t>
            </w:r>
          </w:p>
        </w:tc>
        <w:tc>
          <w:tcPr>
            <w:tcW w:w="2664" w:type="dxa"/>
            <w:shd w:val="clear" w:color="auto" w:fill="FFFFFF"/>
            <w:tcMar>
              <w:top w:w="0" w:type="dxa"/>
              <w:left w:w="0" w:type="dxa"/>
              <w:bottom w:w="0" w:type="dxa"/>
              <w:right w:w="0" w:type="dxa"/>
            </w:tcMar>
            <w:vAlign w:val="center"/>
          </w:tcPr>
          <w:p w14:paraId="2F27125C" w14:textId="77777777" w:rsidR="005B10F5" w:rsidRDefault="005B10F5" w:rsidP="005B10F5">
            <w:pPr>
              <w:spacing w:before="60" w:after="60"/>
              <w:ind w:left="60" w:right="60"/>
            </w:pPr>
            <w:r>
              <w:rPr>
                <w:rFonts w:ascii="Arial" w:eastAsia="Arial" w:hAnsi="Arial" w:cs="Arial"/>
                <w:color w:val="000000"/>
                <w:sz w:val="22"/>
                <w:szCs w:val="22"/>
              </w:rPr>
              <w:t>-1.58</w:t>
            </w:r>
          </w:p>
        </w:tc>
        <w:tc>
          <w:tcPr>
            <w:tcW w:w="2689" w:type="dxa"/>
            <w:shd w:val="clear" w:color="auto" w:fill="FFFFFF"/>
            <w:tcMar>
              <w:top w:w="0" w:type="dxa"/>
              <w:left w:w="0" w:type="dxa"/>
              <w:bottom w:w="0" w:type="dxa"/>
              <w:right w:w="0" w:type="dxa"/>
            </w:tcMar>
            <w:vAlign w:val="center"/>
          </w:tcPr>
          <w:p w14:paraId="08F82EEA" w14:textId="77777777" w:rsidR="005B10F5" w:rsidRDefault="005B10F5" w:rsidP="005B10F5">
            <w:pPr>
              <w:spacing w:before="60" w:after="60"/>
              <w:ind w:left="60" w:right="60"/>
            </w:pPr>
            <w:r>
              <w:rPr>
                <w:rFonts w:ascii="Arial" w:eastAsia="Arial" w:hAnsi="Arial" w:cs="Arial"/>
                <w:color w:val="000000"/>
                <w:sz w:val="22"/>
                <w:szCs w:val="22"/>
              </w:rPr>
              <w:t>0.36</w:t>
            </w:r>
          </w:p>
        </w:tc>
      </w:tr>
      <w:tr w:rsidR="005B10F5" w14:paraId="6BAECFF9" w14:textId="77777777">
        <w:trPr>
          <w:cantSplit/>
          <w:jc w:val="center"/>
        </w:trPr>
        <w:tc>
          <w:tcPr>
            <w:tcW w:w="3666" w:type="dxa"/>
            <w:shd w:val="clear" w:color="auto" w:fill="FFFFFF"/>
            <w:tcMar>
              <w:top w:w="0" w:type="dxa"/>
              <w:left w:w="0" w:type="dxa"/>
              <w:bottom w:w="0" w:type="dxa"/>
              <w:right w:w="0" w:type="dxa"/>
            </w:tcMar>
            <w:vAlign w:val="center"/>
          </w:tcPr>
          <w:p w14:paraId="2824A713" w14:textId="35F208CE"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tFM</w:t>
            </w:r>
            <w:proofErr w:type="spellEnd"/>
            <w:r>
              <w:rPr>
                <w:rFonts w:ascii="Arial" w:eastAsia="Arial" w:hAnsi="Arial" w:cs="Arial"/>
                <w:color w:val="000000"/>
                <w:sz w:val="22"/>
                <w:szCs w:val="22"/>
              </w:rPr>
              <w:t xml:space="preserve"> bandwidth (kHz)</w:t>
            </w:r>
          </w:p>
        </w:tc>
        <w:tc>
          <w:tcPr>
            <w:tcW w:w="2664" w:type="dxa"/>
            <w:shd w:val="clear" w:color="auto" w:fill="FFFFFF"/>
            <w:tcMar>
              <w:top w:w="0" w:type="dxa"/>
              <w:left w:w="0" w:type="dxa"/>
              <w:bottom w:w="0" w:type="dxa"/>
              <w:right w:w="0" w:type="dxa"/>
            </w:tcMar>
            <w:vAlign w:val="center"/>
          </w:tcPr>
          <w:p w14:paraId="212A5A5F" w14:textId="77777777" w:rsidR="005B10F5" w:rsidRDefault="005B10F5" w:rsidP="005B10F5">
            <w:pPr>
              <w:spacing w:before="60" w:after="60"/>
              <w:ind w:left="60" w:right="60"/>
            </w:pPr>
            <w:r>
              <w:rPr>
                <w:rFonts w:ascii="Arial" w:eastAsia="Arial" w:hAnsi="Arial" w:cs="Arial"/>
                <w:color w:val="000000"/>
                <w:sz w:val="22"/>
                <w:szCs w:val="22"/>
              </w:rPr>
              <w:t>4.01</w:t>
            </w:r>
          </w:p>
        </w:tc>
        <w:tc>
          <w:tcPr>
            <w:tcW w:w="2689" w:type="dxa"/>
            <w:shd w:val="clear" w:color="auto" w:fill="FFFFFF"/>
            <w:tcMar>
              <w:top w:w="0" w:type="dxa"/>
              <w:left w:w="0" w:type="dxa"/>
              <w:bottom w:w="0" w:type="dxa"/>
              <w:right w:w="0" w:type="dxa"/>
            </w:tcMar>
            <w:vAlign w:val="center"/>
          </w:tcPr>
          <w:p w14:paraId="70D9B983" w14:textId="77777777" w:rsidR="005B10F5" w:rsidRDefault="005B10F5" w:rsidP="005B10F5">
            <w:pPr>
              <w:spacing w:before="60" w:after="60"/>
              <w:ind w:left="60" w:right="60"/>
            </w:pPr>
            <w:r>
              <w:rPr>
                <w:rFonts w:ascii="Arial" w:eastAsia="Arial" w:hAnsi="Arial" w:cs="Arial"/>
                <w:color w:val="000000"/>
                <w:sz w:val="22"/>
                <w:szCs w:val="22"/>
              </w:rPr>
              <w:t>0.17</w:t>
            </w:r>
          </w:p>
        </w:tc>
      </w:tr>
      <w:tr w:rsidR="005B10F5" w14:paraId="3C7732E4"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2C6D6730" w14:textId="33335D6D" w:rsidR="005B10F5" w:rsidRDefault="005B10F5" w:rsidP="005B10F5">
            <w:pPr>
              <w:spacing w:before="60" w:after="60"/>
              <w:ind w:left="60" w:right="60"/>
            </w:pPr>
            <w:r>
              <w:rPr>
                <w:rFonts w:ascii="Arial" w:eastAsia="Arial" w:hAnsi="Arial" w:cs="Arial"/>
                <w:color w:val="000000"/>
                <w:sz w:val="22"/>
                <w:szCs w:val="22"/>
              </w:rPr>
              <w:t xml:space="preserve">Median </w:t>
            </w:r>
            <w:proofErr w:type="spellStart"/>
            <w:r>
              <w:rPr>
                <w:rFonts w:ascii="Arial" w:eastAsia="Arial" w:hAnsi="Arial" w:cs="Arial"/>
                <w:color w:val="000000"/>
                <w:sz w:val="22"/>
                <w:szCs w:val="22"/>
              </w:rPr>
              <w:t>iFM</w:t>
            </w:r>
            <w:proofErr w:type="spellEnd"/>
            <w:r>
              <w:rPr>
                <w:rFonts w:ascii="Arial" w:eastAsia="Arial" w:hAnsi="Arial" w:cs="Arial"/>
                <w:color w:val="000000"/>
                <w:sz w:val="22"/>
                <w:szCs w:val="22"/>
              </w:rPr>
              <w:t xml:space="preserve"> bandwidth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7C1C6D48" w14:textId="77777777" w:rsidR="005B10F5" w:rsidRDefault="005B10F5" w:rsidP="005B10F5">
            <w:pPr>
              <w:spacing w:before="60" w:after="60"/>
              <w:ind w:left="60" w:right="60"/>
            </w:pPr>
            <w:r>
              <w:rPr>
                <w:rFonts w:ascii="Arial" w:eastAsia="Arial" w:hAnsi="Arial" w:cs="Arial"/>
                <w:color w:val="000000"/>
                <w:sz w:val="22"/>
                <w:szCs w:val="22"/>
              </w:rPr>
              <w:t>0.58</w:t>
            </w:r>
          </w:p>
        </w:tc>
        <w:tc>
          <w:tcPr>
            <w:tcW w:w="2689" w:type="dxa"/>
            <w:tcBorders>
              <w:bottom w:val="single" w:sz="16" w:space="0" w:color="000000"/>
            </w:tcBorders>
            <w:shd w:val="clear" w:color="auto" w:fill="FFFFFF"/>
            <w:tcMar>
              <w:top w:w="0" w:type="dxa"/>
              <w:left w:w="0" w:type="dxa"/>
              <w:bottom w:w="0" w:type="dxa"/>
              <w:right w:w="0" w:type="dxa"/>
            </w:tcMar>
            <w:vAlign w:val="center"/>
          </w:tcPr>
          <w:p w14:paraId="699962FB" w14:textId="77777777" w:rsidR="005B10F5" w:rsidRDefault="005B10F5" w:rsidP="005B10F5">
            <w:pPr>
              <w:spacing w:before="60" w:after="60"/>
              <w:ind w:left="60" w:right="60"/>
            </w:pPr>
            <w:r>
              <w:rPr>
                <w:rFonts w:ascii="Arial" w:eastAsia="Arial" w:hAnsi="Arial" w:cs="Arial"/>
                <w:color w:val="000000"/>
                <w:sz w:val="22"/>
                <w:szCs w:val="22"/>
              </w:rPr>
              <w:t>0.87</w:t>
            </w:r>
          </w:p>
        </w:tc>
      </w:tr>
    </w:tbl>
    <w:p w14:paraId="43E82A65" w14:textId="3C46F17C" w:rsidR="0089619A" w:rsidRDefault="00557870">
      <w:pPr>
        <w:pStyle w:val="Heading2"/>
      </w:pPr>
      <w:bookmarkStart w:id="83" w:name="X8f06dddcd9092dd8795a357db4332977ce0c69d"/>
      <w:del w:id="84" w:author="tbeleyur" w:date="2021-01-11T21:43:00Z">
        <w:r w:rsidDel="00217B48">
          <w:delText>7</w:delText>
        </w:r>
      </w:del>
      <w:ins w:id="85" w:author="tbeleyur" w:date="2021-01-11T21:43:00Z">
        <w:r w:rsidR="00217B48">
          <w:t>6</w:t>
        </w:r>
      </w:ins>
      <w:r>
        <w:t>.</w:t>
      </w:r>
      <w:del w:id="86" w:author="tbeleyur" w:date="2021-01-11T21:45:00Z">
        <w:r w:rsidDel="00217B48">
          <w:delText>0</w:delText>
        </w:r>
      </w:del>
      <w:r>
        <w:t xml:space="preserve"> Temporal subsets: window statistical analysis</w:t>
      </w:r>
      <w:bookmarkEnd w:id="83"/>
    </w:p>
    <w:p w14:paraId="3CAF4F2A" w14:textId="672F22F6" w:rsidR="0089619A" w:rsidRDefault="00557870">
      <w:pPr>
        <w:pStyle w:val="Heading4"/>
      </w:pPr>
      <w:bookmarkStart w:id="87" w:name="clustered-subset-results"/>
      <w:del w:id="88" w:author="tbeleyur" w:date="2021-01-11T21:43:00Z">
        <w:r w:rsidDel="00217B48">
          <w:delText>7</w:delText>
        </w:r>
      </w:del>
      <w:ins w:id="89" w:author="tbeleyur" w:date="2021-01-11T21:43:00Z">
        <w:r w:rsidR="00217B48">
          <w:t>6</w:t>
        </w:r>
      </w:ins>
      <w:r>
        <w:t>.1 Clustered subset results</w:t>
      </w:r>
      <w:bookmarkEnd w:id="87"/>
    </w:p>
    <w:p w14:paraId="2C7CDC5F" w14:textId="77777777" w:rsidR="0089619A" w:rsidRDefault="00557870">
      <w:pPr>
        <w:pStyle w:val="Compact"/>
      </w:pPr>
      <w:commentRangeStart w:id="90"/>
      <w:commentRangeStart w:id="91"/>
      <w:r>
        <w:t xml:space="preserve">Table </w:t>
      </w:r>
      <w:commentRangeEnd w:id="90"/>
      <w:r w:rsidR="00404DAD">
        <w:rPr>
          <w:rStyle w:val="CommentReference"/>
        </w:rPr>
        <w:commentReference w:id="90"/>
      </w:r>
      <w:commentRangeEnd w:id="91"/>
      <w:r w:rsidR="000A7F86">
        <w:rPr>
          <w:rStyle w:val="CommentReference"/>
        </w:rPr>
        <w:commentReference w:id="91"/>
      </w:r>
      <w:r>
        <w:t xml:space="preserve">3:  </w:t>
      </w:r>
      <w:r>
        <w:rPr>
          <w:i/>
        </w:rPr>
        <w:t>Difference in window parameters in clustered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w:t>
      </w:r>
      <w:proofErr w:type="gramStart"/>
      <w:r>
        <w:t>176 ,</w:t>
      </w:r>
      <w:proofErr w:type="gramEnd"/>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79 ,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10974" w:type="dxa"/>
        <w:jc w:val="center"/>
        <w:tblLayout w:type="fixed"/>
        <w:tblLook w:val="0420" w:firstRow="1" w:lastRow="0" w:firstColumn="0" w:lastColumn="0" w:noHBand="0" w:noVBand="1"/>
      </w:tblPr>
      <w:tblGrid>
        <w:gridCol w:w="2464"/>
        <w:gridCol w:w="923"/>
        <w:gridCol w:w="1901"/>
        <w:gridCol w:w="2110"/>
        <w:gridCol w:w="2195"/>
        <w:gridCol w:w="1381"/>
      </w:tblGrid>
      <w:tr w:rsidR="0089619A" w14:paraId="4ADB1F13" w14:textId="77777777" w:rsidTr="001C7CCE">
        <w:trPr>
          <w:cantSplit/>
          <w:trHeight w:val="324"/>
          <w:tblHeader/>
          <w:jc w:val="center"/>
        </w:trPr>
        <w:tc>
          <w:tcPr>
            <w:tcW w:w="24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1EE162" w14:textId="77777777" w:rsidR="0089619A" w:rsidRDefault="00557870">
            <w:pPr>
              <w:spacing w:before="60" w:after="60"/>
              <w:ind w:left="60" w:right="60"/>
            </w:pPr>
            <w:r>
              <w:rPr>
                <w:rFonts w:ascii="Arial" w:eastAsia="Arial" w:hAnsi="Arial" w:cs="Arial"/>
                <w:color w:val="000000"/>
                <w:sz w:val="22"/>
                <w:szCs w:val="22"/>
              </w:rPr>
              <w:t>Parameter</w:t>
            </w:r>
          </w:p>
        </w:tc>
        <w:tc>
          <w:tcPr>
            <w:tcW w:w="92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B94146" w14:textId="77777777" w:rsidR="0089619A" w:rsidRDefault="00557870">
            <w:pPr>
              <w:spacing w:before="60" w:after="60"/>
              <w:ind w:left="60" w:right="60"/>
              <w:jc w:val="right"/>
            </w:pPr>
            <w:r>
              <w:rPr>
                <w:rFonts w:ascii="Arial" w:eastAsia="Arial" w:hAnsi="Arial" w:cs="Arial"/>
                <w:color w:val="000000"/>
                <w:sz w:val="22"/>
                <w:szCs w:val="22"/>
              </w:rPr>
              <w:t>Difference</w:t>
            </w:r>
          </w:p>
        </w:tc>
        <w:tc>
          <w:tcPr>
            <w:tcW w:w="190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09D7A5" w14:textId="77777777" w:rsidR="0089619A" w:rsidRDefault="00557870">
            <w:pPr>
              <w:spacing w:before="60" w:after="60"/>
              <w:ind w:left="60" w:right="60"/>
              <w:jc w:val="right"/>
            </w:pPr>
            <w:r>
              <w:rPr>
                <w:rFonts w:ascii="Arial" w:eastAsia="Arial" w:hAnsi="Arial" w:cs="Arial"/>
                <w:color w:val="000000"/>
                <w:sz w:val="22"/>
                <w:szCs w:val="22"/>
              </w:rPr>
              <w:t>Permutation test p-value</w:t>
            </w:r>
          </w:p>
        </w:tc>
        <w:tc>
          <w:tcPr>
            <w:tcW w:w="21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A2BE25" w14:textId="77777777" w:rsidR="0089619A" w:rsidRDefault="00557870">
            <w:pPr>
              <w:spacing w:before="60" w:after="60"/>
              <w:ind w:left="60" w:right="60"/>
              <w:jc w:val="right"/>
            </w:pPr>
            <w:r>
              <w:rPr>
                <w:rFonts w:ascii="Arial" w:eastAsia="Arial" w:hAnsi="Arial" w:cs="Arial"/>
                <w:color w:val="000000"/>
                <w:sz w:val="22"/>
                <w:szCs w:val="22"/>
              </w:rPr>
              <w:t>Median difference (2.5%ile)</w:t>
            </w:r>
          </w:p>
        </w:tc>
        <w:tc>
          <w:tcPr>
            <w:tcW w:w="219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6545D2" w14:textId="77777777"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8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343B7F" w14:textId="77777777" w:rsidR="0089619A" w:rsidRDefault="00557870">
            <w:pPr>
              <w:spacing w:before="60" w:after="60"/>
              <w:ind w:left="60" w:right="60"/>
            </w:pPr>
            <w:r>
              <w:rPr>
                <w:rFonts w:ascii="Arial" w:eastAsia="Arial" w:hAnsi="Arial" w:cs="Arial"/>
                <w:color w:val="000000"/>
                <w:sz w:val="22"/>
                <w:szCs w:val="22"/>
              </w:rPr>
              <w:t>comparison</w:t>
            </w:r>
          </w:p>
        </w:tc>
      </w:tr>
      <w:tr w:rsidR="0089619A" w14:paraId="72BBB988"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5343EE9F"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14:paraId="702637FB" w14:textId="77777777" w:rsidR="0089619A" w:rsidRDefault="00557870">
            <w:pPr>
              <w:spacing w:before="60" w:after="60"/>
              <w:ind w:left="60" w:right="60"/>
              <w:jc w:val="right"/>
            </w:pPr>
            <w:r>
              <w:rPr>
                <w:rFonts w:ascii="Arial" w:eastAsia="Arial" w:hAnsi="Arial" w:cs="Arial"/>
                <w:color w:val="000000"/>
                <w:sz w:val="22"/>
                <w:szCs w:val="22"/>
              </w:rPr>
              <w:t>2.38</w:t>
            </w:r>
          </w:p>
        </w:tc>
        <w:tc>
          <w:tcPr>
            <w:tcW w:w="1901" w:type="dxa"/>
            <w:shd w:val="clear" w:color="auto" w:fill="FFFFFF"/>
            <w:tcMar>
              <w:top w:w="0" w:type="dxa"/>
              <w:left w:w="0" w:type="dxa"/>
              <w:bottom w:w="0" w:type="dxa"/>
              <w:right w:w="0" w:type="dxa"/>
            </w:tcMar>
            <w:vAlign w:val="center"/>
          </w:tcPr>
          <w:p w14:paraId="053E7972" w14:textId="77777777" w:rsidR="0089619A" w:rsidRDefault="00557870">
            <w:pPr>
              <w:spacing w:before="60" w:after="60"/>
              <w:ind w:left="60" w:right="60"/>
              <w:jc w:val="right"/>
            </w:pPr>
            <w:r>
              <w:rPr>
                <w:rFonts w:ascii="Arial" w:eastAsia="Arial" w:hAnsi="Arial" w:cs="Arial"/>
                <w:color w:val="000000"/>
                <w:sz w:val="22"/>
                <w:szCs w:val="22"/>
              </w:rPr>
              <w:t>0.000</w:t>
            </w:r>
          </w:p>
        </w:tc>
        <w:tc>
          <w:tcPr>
            <w:tcW w:w="2110" w:type="dxa"/>
            <w:shd w:val="clear" w:color="auto" w:fill="FFFFFF"/>
            <w:tcMar>
              <w:top w:w="0" w:type="dxa"/>
              <w:left w:w="0" w:type="dxa"/>
              <w:bottom w:w="0" w:type="dxa"/>
              <w:right w:w="0" w:type="dxa"/>
            </w:tcMar>
            <w:vAlign w:val="center"/>
          </w:tcPr>
          <w:p w14:paraId="48C5B533" w14:textId="77777777"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14:paraId="63C53480" w14:textId="77777777"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14:paraId="1F7BFD93"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297F878C"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26C97B09"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14:paraId="1A81E003"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037BA178"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38EE2BEC" w14:textId="77777777" w:rsidR="0089619A" w:rsidRDefault="00557870">
            <w:pPr>
              <w:spacing w:before="60" w:after="60"/>
              <w:ind w:left="60" w:right="60"/>
              <w:jc w:val="right"/>
            </w:pPr>
            <w:r>
              <w:rPr>
                <w:rFonts w:ascii="Arial" w:eastAsia="Arial" w:hAnsi="Arial" w:cs="Arial"/>
                <w:color w:val="000000"/>
                <w:sz w:val="22"/>
                <w:szCs w:val="22"/>
              </w:rPr>
              <w:t>-1.20</w:t>
            </w:r>
          </w:p>
        </w:tc>
        <w:tc>
          <w:tcPr>
            <w:tcW w:w="2195" w:type="dxa"/>
            <w:shd w:val="clear" w:color="auto" w:fill="FFFFFF"/>
            <w:tcMar>
              <w:top w:w="0" w:type="dxa"/>
              <w:left w:w="0" w:type="dxa"/>
              <w:bottom w:w="0" w:type="dxa"/>
              <w:right w:w="0" w:type="dxa"/>
            </w:tcMar>
            <w:vAlign w:val="center"/>
          </w:tcPr>
          <w:p w14:paraId="2417C079" w14:textId="77777777" w:rsidR="0089619A" w:rsidRDefault="00557870">
            <w:pPr>
              <w:spacing w:before="60" w:after="60"/>
              <w:ind w:left="60" w:right="60"/>
              <w:jc w:val="right"/>
            </w:pPr>
            <w:r>
              <w:rPr>
                <w:rFonts w:ascii="Arial" w:eastAsia="Arial" w:hAnsi="Arial" w:cs="Arial"/>
                <w:color w:val="000000"/>
                <w:sz w:val="22"/>
                <w:szCs w:val="22"/>
              </w:rPr>
              <w:t>1.52</w:t>
            </w:r>
          </w:p>
        </w:tc>
        <w:tc>
          <w:tcPr>
            <w:tcW w:w="1381" w:type="dxa"/>
            <w:shd w:val="clear" w:color="auto" w:fill="FFFFFF"/>
            <w:tcMar>
              <w:top w:w="0" w:type="dxa"/>
              <w:left w:w="0" w:type="dxa"/>
              <w:bottom w:w="0" w:type="dxa"/>
              <w:right w:w="0" w:type="dxa"/>
            </w:tcMar>
            <w:vAlign w:val="center"/>
          </w:tcPr>
          <w:p w14:paraId="3E3F9D3A"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07BE126A"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1C7FD8A8"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shd w:val="clear" w:color="auto" w:fill="FFFFFF"/>
            <w:tcMar>
              <w:top w:w="0" w:type="dxa"/>
              <w:left w:w="0" w:type="dxa"/>
              <w:bottom w:w="0" w:type="dxa"/>
              <w:right w:w="0" w:type="dxa"/>
            </w:tcMar>
            <w:vAlign w:val="center"/>
          </w:tcPr>
          <w:p w14:paraId="6FA773DA"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061475B3"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59F3FF1C" w14:textId="77777777" w:rsidR="0089619A" w:rsidRDefault="00557870">
            <w:pPr>
              <w:spacing w:before="60" w:after="60"/>
              <w:ind w:left="60" w:right="60"/>
              <w:jc w:val="right"/>
            </w:pPr>
            <w:r>
              <w:rPr>
                <w:rFonts w:ascii="Arial" w:eastAsia="Arial" w:hAnsi="Arial" w:cs="Arial"/>
                <w:color w:val="000000"/>
                <w:sz w:val="22"/>
                <w:szCs w:val="22"/>
              </w:rPr>
              <w:t>-0.98</w:t>
            </w:r>
          </w:p>
        </w:tc>
        <w:tc>
          <w:tcPr>
            <w:tcW w:w="2195" w:type="dxa"/>
            <w:shd w:val="clear" w:color="auto" w:fill="FFFFFF"/>
            <w:tcMar>
              <w:top w:w="0" w:type="dxa"/>
              <w:left w:w="0" w:type="dxa"/>
              <w:bottom w:w="0" w:type="dxa"/>
              <w:right w:w="0" w:type="dxa"/>
            </w:tcMar>
            <w:vAlign w:val="center"/>
          </w:tcPr>
          <w:p w14:paraId="008EC006" w14:textId="77777777" w:rsidR="0089619A" w:rsidRDefault="00557870">
            <w:pPr>
              <w:spacing w:before="60" w:after="60"/>
              <w:ind w:left="60" w:right="60"/>
              <w:jc w:val="right"/>
            </w:pPr>
            <w:r>
              <w:rPr>
                <w:rFonts w:ascii="Arial" w:eastAsia="Arial" w:hAnsi="Arial" w:cs="Arial"/>
                <w:color w:val="000000"/>
                <w:sz w:val="22"/>
                <w:szCs w:val="22"/>
              </w:rPr>
              <w:t>1.46</w:t>
            </w:r>
          </w:p>
        </w:tc>
        <w:tc>
          <w:tcPr>
            <w:tcW w:w="1381" w:type="dxa"/>
            <w:shd w:val="clear" w:color="auto" w:fill="FFFFFF"/>
            <w:tcMar>
              <w:top w:w="0" w:type="dxa"/>
              <w:left w:w="0" w:type="dxa"/>
              <w:bottom w:w="0" w:type="dxa"/>
              <w:right w:w="0" w:type="dxa"/>
            </w:tcMar>
            <w:vAlign w:val="center"/>
          </w:tcPr>
          <w:p w14:paraId="7F695A67"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747678D8"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21D5283A"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14:paraId="097509FF" w14:textId="77777777" w:rsidR="0089619A" w:rsidRDefault="00557870">
            <w:pPr>
              <w:spacing w:before="60" w:after="60"/>
              <w:ind w:left="60" w:right="60"/>
              <w:jc w:val="right"/>
            </w:pPr>
            <w:r>
              <w:rPr>
                <w:rFonts w:ascii="Arial" w:eastAsia="Arial" w:hAnsi="Arial" w:cs="Arial"/>
                <w:color w:val="000000"/>
                <w:sz w:val="22"/>
                <w:szCs w:val="22"/>
              </w:rPr>
              <w:t>0.66</w:t>
            </w:r>
          </w:p>
        </w:tc>
        <w:tc>
          <w:tcPr>
            <w:tcW w:w="1901" w:type="dxa"/>
            <w:shd w:val="clear" w:color="auto" w:fill="FFFFFF"/>
            <w:tcMar>
              <w:top w:w="0" w:type="dxa"/>
              <w:left w:w="0" w:type="dxa"/>
              <w:bottom w:w="0" w:type="dxa"/>
              <w:right w:w="0" w:type="dxa"/>
            </w:tcMar>
            <w:vAlign w:val="center"/>
          </w:tcPr>
          <w:p w14:paraId="6A0D35B4" w14:textId="77777777" w:rsidR="0089619A" w:rsidRDefault="00557870">
            <w:pPr>
              <w:spacing w:before="60" w:after="60"/>
              <w:ind w:left="60" w:right="60"/>
              <w:jc w:val="right"/>
            </w:pPr>
            <w:r>
              <w:rPr>
                <w:rFonts w:ascii="Arial" w:eastAsia="Arial" w:hAnsi="Arial" w:cs="Arial"/>
                <w:color w:val="000000"/>
                <w:sz w:val="22"/>
                <w:szCs w:val="22"/>
              </w:rPr>
              <w:t>0.088</w:t>
            </w:r>
          </w:p>
        </w:tc>
        <w:tc>
          <w:tcPr>
            <w:tcW w:w="2110" w:type="dxa"/>
            <w:shd w:val="clear" w:color="auto" w:fill="FFFFFF"/>
            <w:tcMar>
              <w:top w:w="0" w:type="dxa"/>
              <w:left w:w="0" w:type="dxa"/>
              <w:bottom w:w="0" w:type="dxa"/>
              <w:right w:w="0" w:type="dxa"/>
            </w:tcMar>
            <w:vAlign w:val="center"/>
          </w:tcPr>
          <w:p w14:paraId="17D231D4" w14:textId="77777777"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14:paraId="75CE5A05" w14:textId="77777777"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14:paraId="08606104"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0517841"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0006DEA0"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14:paraId="22973FD2"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1F782EC3"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60A6BD4A" w14:textId="77777777" w:rsidR="0089619A" w:rsidRDefault="00557870">
            <w:pPr>
              <w:spacing w:before="60" w:after="60"/>
              <w:ind w:left="60" w:right="60"/>
              <w:jc w:val="right"/>
            </w:pPr>
            <w:r>
              <w:rPr>
                <w:rFonts w:ascii="Arial" w:eastAsia="Arial" w:hAnsi="Arial" w:cs="Arial"/>
                <w:color w:val="000000"/>
                <w:sz w:val="22"/>
                <w:szCs w:val="22"/>
              </w:rPr>
              <w:t>-0.77</w:t>
            </w:r>
          </w:p>
        </w:tc>
        <w:tc>
          <w:tcPr>
            <w:tcW w:w="2195" w:type="dxa"/>
            <w:shd w:val="clear" w:color="auto" w:fill="FFFFFF"/>
            <w:tcMar>
              <w:top w:w="0" w:type="dxa"/>
              <w:left w:w="0" w:type="dxa"/>
              <w:bottom w:w="0" w:type="dxa"/>
              <w:right w:w="0" w:type="dxa"/>
            </w:tcMar>
            <w:vAlign w:val="center"/>
          </w:tcPr>
          <w:p w14:paraId="77B8A08A" w14:textId="77777777" w:rsidR="0089619A" w:rsidRDefault="00557870">
            <w:pPr>
              <w:spacing w:before="60" w:after="60"/>
              <w:ind w:left="60" w:right="60"/>
              <w:jc w:val="right"/>
            </w:pPr>
            <w:r>
              <w:rPr>
                <w:rFonts w:ascii="Arial" w:eastAsia="Arial" w:hAnsi="Arial" w:cs="Arial"/>
                <w:color w:val="000000"/>
                <w:sz w:val="22"/>
                <w:szCs w:val="22"/>
              </w:rPr>
              <w:t>2.28</w:t>
            </w:r>
          </w:p>
        </w:tc>
        <w:tc>
          <w:tcPr>
            <w:tcW w:w="1381" w:type="dxa"/>
            <w:shd w:val="clear" w:color="auto" w:fill="FFFFFF"/>
            <w:tcMar>
              <w:top w:w="0" w:type="dxa"/>
              <w:left w:w="0" w:type="dxa"/>
              <w:bottom w:w="0" w:type="dxa"/>
              <w:right w:w="0" w:type="dxa"/>
            </w:tcMar>
            <w:vAlign w:val="center"/>
          </w:tcPr>
          <w:p w14:paraId="00F3B41D"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F3ACD51" w14:textId="77777777" w:rsidTr="001C7CCE">
        <w:trPr>
          <w:cantSplit/>
          <w:trHeight w:val="343"/>
          <w:jc w:val="center"/>
        </w:trPr>
        <w:tc>
          <w:tcPr>
            <w:tcW w:w="2464" w:type="dxa"/>
            <w:tcBorders>
              <w:bottom w:val="single" w:sz="16" w:space="0" w:color="000000"/>
            </w:tcBorders>
            <w:shd w:val="clear" w:color="auto" w:fill="FFFFFF"/>
            <w:tcMar>
              <w:top w:w="0" w:type="dxa"/>
              <w:left w:w="0" w:type="dxa"/>
              <w:bottom w:w="0" w:type="dxa"/>
              <w:right w:w="0" w:type="dxa"/>
            </w:tcMar>
            <w:vAlign w:val="center"/>
          </w:tcPr>
          <w:p w14:paraId="707F2689"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tcBorders>
              <w:bottom w:val="single" w:sz="16" w:space="0" w:color="000000"/>
            </w:tcBorders>
            <w:shd w:val="clear" w:color="auto" w:fill="FFFFFF"/>
            <w:tcMar>
              <w:top w:w="0" w:type="dxa"/>
              <w:left w:w="0" w:type="dxa"/>
              <w:bottom w:w="0" w:type="dxa"/>
              <w:right w:w="0" w:type="dxa"/>
            </w:tcMar>
            <w:vAlign w:val="center"/>
          </w:tcPr>
          <w:p w14:paraId="58F641B4" w14:textId="77777777" w:rsidR="0089619A" w:rsidRDefault="0089619A">
            <w:pPr>
              <w:spacing w:before="60" w:after="60"/>
              <w:ind w:left="60" w:right="60"/>
              <w:jc w:val="right"/>
            </w:pPr>
          </w:p>
        </w:tc>
        <w:tc>
          <w:tcPr>
            <w:tcW w:w="1901" w:type="dxa"/>
            <w:tcBorders>
              <w:bottom w:val="single" w:sz="16" w:space="0" w:color="000000"/>
            </w:tcBorders>
            <w:shd w:val="clear" w:color="auto" w:fill="FFFFFF"/>
            <w:tcMar>
              <w:top w:w="0" w:type="dxa"/>
              <w:left w:w="0" w:type="dxa"/>
              <w:bottom w:w="0" w:type="dxa"/>
              <w:right w:w="0" w:type="dxa"/>
            </w:tcMar>
            <w:vAlign w:val="center"/>
          </w:tcPr>
          <w:p w14:paraId="7A437638" w14:textId="77777777" w:rsidR="0089619A" w:rsidRDefault="0089619A">
            <w:pPr>
              <w:spacing w:before="60" w:after="60"/>
              <w:ind w:left="60" w:right="60"/>
              <w:jc w:val="right"/>
            </w:pPr>
          </w:p>
        </w:tc>
        <w:tc>
          <w:tcPr>
            <w:tcW w:w="2110" w:type="dxa"/>
            <w:tcBorders>
              <w:bottom w:val="single" w:sz="16" w:space="0" w:color="000000"/>
            </w:tcBorders>
            <w:shd w:val="clear" w:color="auto" w:fill="FFFFFF"/>
            <w:tcMar>
              <w:top w:w="0" w:type="dxa"/>
              <w:left w:w="0" w:type="dxa"/>
              <w:bottom w:w="0" w:type="dxa"/>
              <w:right w:w="0" w:type="dxa"/>
            </w:tcMar>
            <w:vAlign w:val="center"/>
          </w:tcPr>
          <w:p w14:paraId="091B4EC3" w14:textId="77777777" w:rsidR="0089619A" w:rsidRDefault="00557870">
            <w:pPr>
              <w:spacing w:before="60" w:after="60"/>
              <w:ind w:left="60" w:right="60"/>
              <w:jc w:val="right"/>
            </w:pPr>
            <w:r>
              <w:rPr>
                <w:rFonts w:ascii="Arial" w:eastAsia="Arial" w:hAnsi="Arial" w:cs="Arial"/>
                <w:color w:val="000000"/>
                <w:sz w:val="22"/>
                <w:szCs w:val="22"/>
              </w:rPr>
              <w:t>-1.95</w:t>
            </w:r>
          </w:p>
        </w:tc>
        <w:tc>
          <w:tcPr>
            <w:tcW w:w="2195" w:type="dxa"/>
            <w:tcBorders>
              <w:bottom w:val="single" w:sz="16" w:space="0" w:color="000000"/>
            </w:tcBorders>
            <w:shd w:val="clear" w:color="auto" w:fill="FFFFFF"/>
            <w:tcMar>
              <w:top w:w="0" w:type="dxa"/>
              <w:left w:w="0" w:type="dxa"/>
              <w:bottom w:w="0" w:type="dxa"/>
              <w:right w:w="0" w:type="dxa"/>
            </w:tcMar>
            <w:vAlign w:val="center"/>
          </w:tcPr>
          <w:p w14:paraId="77A95199" w14:textId="77777777" w:rsidR="0089619A" w:rsidRDefault="00557870">
            <w:pPr>
              <w:spacing w:before="60" w:after="60"/>
              <w:ind w:left="60" w:right="60"/>
              <w:jc w:val="right"/>
            </w:pPr>
            <w:r>
              <w:rPr>
                <w:rFonts w:ascii="Arial" w:eastAsia="Arial" w:hAnsi="Arial" w:cs="Arial"/>
                <w:color w:val="000000"/>
                <w:sz w:val="22"/>
                <w:szCs w:val="22"/>
              </w:rPr>
              <w:t>0.98</w:t>
            </w:r>
          </w:p>
        </w:tc>
        <w:tc>
          <w:tcPr>
            <w:tcW w:w="1381" w:type="dxa"/>
            <w:tcBorders>
              <w:bottom w:val="single" w:sz="16" w:space="0" w:color="000000"/>
            </w:tcBorders>
            <w:shd w:val="clear" w:color="auto" w:fill="FFFFFF"/>
            <w:tcMar>
              <w:top w:w="0" w:type="dxa"/>
              <w:left w:w="0" w:type="dxa"/>
              <w:bottom w:w="0" w:type="dxa"/>
              <w:right w:w="0" w:type="dxa"/>
            </w:tcMar>
            <w:vAlign w:val="center"/>
          </w:tcPr>
          <w:p w14:paraId="35AC54B7" w14:textId="77777777" w:rsidR="0089619A" w:rsidRDefault="00557870">
            <w:pPr>
              <w:spacing w:before="60" w:after="60"/>
              <w:ind w:left="60" w:right="60"/>
            </w:pPr>
            <w:r>
              <w:rPr>
                <w:rFonts w:ascii="Arial" w:eastAsia="Arial" w:hAnsi="Arial" w:cs="Arial"/>
                <w:color w:val="000000"/>
                <w:sz w:val="22"/>
                <w:szCs w:val="22"/>
              </w:rPr>
              <w:t>multi-virtual multi</w:t>
            </w:r>
          </w:p>
        </w:tc>
      </w:tr>
    </w:tbl>
    <w:p w14:paraId="7DE37849" w14:textId="165D1F4C" w:rsidR="0089619A" w:rsidRDefault="00217B48">
      <w:pPr>
        <w:pStyle w:val="Heading4"/>
      </w:pPr>
      <w:bookmarkStart w:id="92" w:name="isolated-subset-results"/>
      <w:ins w:id="93" w:author="tbeleyur" w:date="2021-01-11T21:43:00Z">
        <w:r>
          <w:t>6</w:t>
        </w:r>
      </w:ins>
      <w:del w:id="94" w:author="tbeleyur" w:date="2021-01-11T21:43:00Z">
        <w:r w:rsidR="00557870" w:rsidDel="00217B48">
          <w:delText>7</w:delText>
        </w:r>
      </w:del>
      <w:r w:rsidR="00557870">
        <w:t>.2 Isolated subset results</w:t>
      </w:r>
      <w:bookmarkEnd w:id="92"/>
    </w:p>
    <w:p w14:paraId="1A8A7CE3" w14:textId="77777777" w:rsidR="0089619A" w:rsidRDefault="00557870">
      <w:pPr>
        <w:pStyle w:val="Compact"/>
      </w:pPr>
      <w:r>
        <w:t xml:space="preserve">Table 4:  </w:t>
      </w:r>
      <w:r>
        <w:rPr>
          <w:i/>
        </w:rPr>
        <w:t>Difference in window parameters in isolated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w:t>
      </w:r>
      <w:proofErr w:type="gramStart"/>
      <w:r>
        <w:t>57 ,</w:t>
      </w:r>
      <w:proofErr w:type="gramEnd"/>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8 ,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10371" w:type="dxa"/>
        <w:jc w:val="center"/>
        <w:tblLayout w:type="fixed"/>
        <w:tblLook w:val="0420" w:firstRow="1" w:lastRow="0" w:firstColumn="0" w:lastColumn="0" w:noHBand="0" w:noVBand="1"/>
      </w:tblPr>
      <w:tblGrid>
        <w:gridCol w:w="2328"/>
        <w:gridCol w:w="873"/>
        <w:gridCol w:w="1797"/>
        <w:gridCol w:w="1993"/>
        <w:gridCol w:w="2074"/>
        <w:gridCol w:w="1306"/>
      </w:tblGrid>
      <w:tr w:rsidR="0089619A" w14:paraId="2AD77E52" w14:textId="77777777" w:rsidTr="001C7CCE">
        <w:trPr>
          <w:cantSplit/>
          <w:trHeight w:val="265"/>
          <w:tblHeader/>
          <w:jc w:val="center"/>
        </w:trPr>
        <w:tc>
          <w:tcPr>
            <w:tcW w:w="232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E5C763" w14:textId="77777777" w:rsidR="0089619A" w:rsidRDefault="00557870">
            <w:pPr>
              <w:spacing w:before="60" w:after="60"/>
              <w:ind w:left="60" w:right="60"/>
            </w:pPr>
            <w:r>
              <w:rPr>
                <w:rFonts w:ascii="Arial" w:eastAsia="Arial" w:hAnsi="Arial" w:cs="Arial"/>
                <w:color w:val="000000"/>
                <w:sz w:val="22"/>
                <w:szCs w:val="22"/>
              </w:rPr>
              <w:t>Parameter</w:t>
            </w:r>
          </w:p>
        </w:tc>
        <w:tc>
          <w:tcPr>
            <w:tcW w:w="8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1F0047" w14:textId="77777777" w:rsidR="0089619A" w:rsidRDefault="00557870">
            <w:pPr>
              <w:spacing w:before="60" w:after="60"/>
              <w:ind w:left="60" w:right="60"/>
              <w:jc w:val="right"/>
            </w:pPr>
            <w:r>
              <w:rPr>
                <w:rFonts w:ascii="Arial" w:eastAsia="Arial" w:hAnsi="Arial" w:cs="Arial"/>
                <w:color w:val="000000"/>
                <w:sz w:val="22"/>
                <w:szCs w:val="22"/>
              </w:rPr>
              <w:t>Difference</w:t>
            </w:r>
          </w:p>
        </w:tc>
        <w:tc>
          <w:tcPr>
            <w:tcW w:w="179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5A5911" w14:textId="77777777" w:rsidR="0089619A" w:rsidRDefault="00557870">
            <w:pPr>
              <w:spacing w:before="60" w:after="60"/>
              <w:ind w:left="60" w:right="60"/>
              <w:jc w:val="right"/>
            </w:pPr>
            <w:r>
              <w:rPr>
                <w:rFonts w:ascii="Arial" w:eastAsia="Arial" w:hAnsi="Arial" w:cs="Arial"/>
                <w:color w:val="000000"/>
                <w:sz w:val="22"/>
                <w:szCs w:val="22"/>
              </w:rPr>
              <w:t>Permutation test p-value</w:t>
            </w:r>
          </w:p>
        </w:tc>
        <w:tc>
          <w:tcPr>
            <w:tcW w:w="199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017C0A3" w14:textId="77777777" w:rsidR="0089619A" w:rsidRDefault="00557870">
            <w:pPr>
              <w:spacing w:before="60" w:after="60"/>
              <w:ind w:left="60" w:right="60"/>
              <w:jc w:val="right"/>
            </w:pPr>
            <w:r>
              <w:rPr>
                <w:rFonts w:ascii="Arial" w:eastAsia="Arial" w:hAnsi="Arial" w:cs="Arial"/>
                <w:color w:val="000000"/>
                <w:sz w:val="22"/>
                <w:szCs w:val="22"/>
              </w:rPr>
              <w:t>Median difference (2.5%ile)</w:t>
            </w:r>
          </w:p>
        </w:tc>
        <w:tc>
          <w:tcPr>
            <w:tcW w:w="2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A46076D" w14:textId="77777777"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B97D51D" w14:textId="77777777" w:rsidR="0089619A" w:rsidRDefault="00557870">
            <w:pPr>
              <w:spacing w:before="60" w:after="60"/>
              <w:ind w:left="60" w:right="60"/>
            </w:pPr>
            <w:r>
              <w:rPr>
                <w:rFonts w:ascii="Arial" w:eastAsia="Arial" w:hAnsi="Arial" w:cs="Arial"/>
                <w:color w:val="000000"/>
                <w:sz w:val="22"/>
                <w:szCs w:val="22"/>
              </w:rPr>
              <w:t>comparison</w:t>
            </w:r>
          </w:p>
        </w:tc>
      </w:tr>
      <w:tr w:rsidR="0089619A" w14:paraId="6C71E8AB"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2815DFE4"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14:paraId="6A3AE7F8" w14:textId="77777777" w:rsidR="0089619A" w:rsidRDefault="00557870">
            <w:pPr>
              <w:spacing w:before="60" w:after="60"/>
              <w:ind w:left="60" w:right="60"/>
              <w:jc w:val="right"/>
            </w:pPr>
            <w:r>
              <w:rPr>
                <w:rFonts w:ascii="Arial" w:eastAsia="Arial" w:hAnsi="Arial" w:cs="Arial"/>
                <w:color w:val="000000"/>
                <w:sz w:val="22"/>
                <w:szCs w:val="22"/>
              </w:rPr>
              <w:t>1.665</w:t>
            </w:r>
          </w:p>
        </w:tc>
        <w:tc>
          <w:tcPr>
            <w:tcW w:w="1797" w:type="dxa"/>
            <w:shd w:val="clear" w:color="auto" w:fill="FFFFFF"/>
            <w:tcMar>
              <w:top w:w="0" w:type="dxa"/>
              <w:left w:w="0" w:type="dxa"/>
              <w:bottom w:w="0" w:type="dxa"/>
              <w:right w:w="0" w:type="dxa"/>
            </w:tcMar>
            <w:vAlign w:val="center"/>
          </w:tcPr>
          <w:p w14:paraId="70E2137F" w14:textId="77777777" w:rsidR="0089619A" w:rsidRDefault="00557870">
            <w:pPr>
              <w:spacing w:before="60" w:after="60"/>
              <w:ind w:left="60" w:right="60"/>
              <w:jc w:val="right"/>
            </w:pPr>
            <w:r>
              <w:rPr>
                <w:rFonts w:ascii="Arial" w:eastAsia="Arial" w:hAnsi="Arial" w:cs="Arial"/>
                <w:color w:val="000000"/>
                <w:sz w:val="22"/>
                <w:szCs w:val="22"/>
              </w:rPr>
              <w:t>0.00</w:t>
            </w:r>
          </w:p>
        </w:tc>
        <w:tc>
          <w:tcPr>
            <w:tcW w:w="1993" w:type="dxa"/>
            <w:shd w:val="clear" w:color="auto" w:fill="FFFFFF"/>
            <w:tcMar>
              <w:top w:w="0" w:type="dxa"/>
              <w:left w:w="0" w:type="dxa"/>
              <w:bottom w:w="0" w:type="dxa"/>
              <w:right w:w="0" w:type="dxa"/>
            </w:tcMar>
            <w:vAlign w:val="center"/>
          </w:tcPr>
          <w:p w14:paraId="2C12D963" w14:textId="77777777"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14:paraId="6A2A7451" w14:textId="77777777"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14:paraId="79BD40F5"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63ACC7BB"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68F7D716"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14:paraId="070367A6"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28ABFA10"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68A4F879" w14:textId="77777777" w:rsidR="0089619A" w:rsidRDefault="00557870">
            <w:pPr>
              <w:spacing w:before="60" w:after="60"/>
              <w:ind w:left="60" w:right="60"/>
              <w:jc w:val="right"/>
            </w:pPr>
            <w:r>
              <w:rPr>
                <w:rFonts w:ascii="Arial" w:eastAsia="Arial" w:hAnsi="Arial" w:cs="Arial"/>
                <w:color w:val="000000"/>
                <w:sz w:val="22"/>
                <w:szCs w:val="22"/>
              </w:rPr>
              <w:t>-1.9</w:t>
            </w:r>
          </w:p>
        </w:tc>
        <w:tc>
          <w:tcPr>
            <w:tcW w:w="2074" w:type="dxa"/>
            <w:shd w:val="clear" w:color="auto" w:fill="FFFFFF"/>
            <w:tcMar>
              <w:top w:w="0" w:type="dxa"/>
              <w:left w:w="0" w:type="dxa"/>
              <w:bottom w:w="0" w:type="dxa"/>
              <w:right w:w="0" w:type="dxa"/>
            </w:tcMar>
            <w:vAlign w:val="center"/>
          </w:tcPr>
          <w:p w14:paraId="1BDD30CC" w14:textId="77777777" w:rsidR="0089619A" w:rsidRDefault="00557870">
            <w:pPr>
              <w:spacing w:before="60" w:after="60"/>
              <w:ind w:left="60" w:right="60"/>
              <w:jc w:val="right"/>
            </w:pPr>
            <w:r>
              <w:rPr>
                <w:rFonts w:ascii="Arial" w:eastAsia="Arial" w:hAnsi="Arial" w:cs="Arial"/>
                <w:color w:val="000000"/>
                <w:sz w:val="22"/>
                <w:szCs w:val="22"/>
              </w:rPr>
              <w:t>3.3</w:t>
            </w:r>
          </w:p>
        </w:tc>
        <w:tc>
          <w:tcPr>
            <w:tcW w:w="1306" w:type="dxa"/>
            <w:shd w:val="clear" w:color="auto" w:fill="FFFFFF"/>
            <w:tcMar>
              <w:top w:w="0" w:type="dxa"/>
              <w:left w:w="0" w:type="dxa"/>
              <w:bottom w:w="0" w:type="dxa"/>
              <w:right w:w="0" w:type="dxa"/>
            </w:tcMar>
            <w:vAlign w:val="center"/>
          </w:tcPr>
          <w:p w14:paraId="0FA5B8BC"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6E20C9E0"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76773D0D"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873" w:type="dxa"/>
            <w:shd w:val="clear" w:color="auto" w:fill="FFFFFF"/>
            <w:tcMar>
              <w:top w:w="0" w:type="dxa"/>
              <w:left w:w="0" w:type="dxa"/>
              <w:bottom w:w="0" w:type="dxa"/>
              <w:right w:w="0" w:type="dxa"/>
            </w:tcMar>
            <w:vAlign w:val="center"/>
          </w:tcPr>
          <w:p w14:paraId="576E200C"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36D03DCF"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6DDFF2AE" w14:textId="77777777" w:rsidR="0089619A" w:rsidRDefault="00557870">
            <w:pPr>
              <w:spacing w:before="60" w:after="60"/>
              <w:ind w:left="60" w:right="60"/>
              <w:jc w:val="right"/>
            </w:pPr>
            <w:r>
              <w:rPr>
                <w:rFonts w:ascii="Arial" w:eastAsia="Arial" w:hAnsi="Arial" w:cs="Arial"/>
                <w:color w:val="000000"/>
                <w:sz w:val="22"/>
                <w:szCs w:val="22"/>
              </w:rPr>
              <w:t>-4.2</w:t>
            </w:r>
          </w:p>
        </w:tc>
        <w:tc>
          <w:tcPr>
            <w:tcW w:w="2074" w:type="dxa"/>
            <w:shd w:val="clear" w:color="auto" w:fill="FFFFFF"/>
            <w:tcMar>
              <w:top w:w="0" w:type="dxa"/>
              <w:left w:w="0" w:type="dxa"/>
              <w:bottom w:w="0" w:type="dxa"/>
              <w:right w:w="0" w:type="dxa"/>
            </w:tcMar>
            <w:vAlign w:val="center"/>
          </w:tcPr>
          <w:p w14:paraId="436DFE2A" w14:textId="77777777" w:rsidR="0089619A" w:rsidRDefault="00557870">
            <w:pPr>
              <w:spacing w:before="60" w:after="60"/>
              <w:ind w:left="60" w:right="60"/>
              <w:jc w:val="right"/>
            </w:pPr>
            <w:r>
              <w:rPr>
                <w:rFonts w:ascii="Arial" w:eastAsia="Arial" w:hAnsi="Arial" w:cs="Arial"/>
                <w:color w:val="000000"/>
                <w:sz w:val="22"/>
                <w:szCs w:val="22"/>
              </w:rPr>
              <w:t>1.7</w:t>
            </w:r>
          </w:p>
        </w:tc>
        <w:tc>
          <w:tcPr>
            <w:tcW w:w="1306" w:type="dxa"/>
            <w:shd w:val="clear" w:color="auto" w:fill="FFFFFF"/>
            <w:tcMar>
              <w:top w:w="0" w:type="dxa"/>
              <w:left w:w="0" w:type="dxa"/>
              <w:bottom w:w="0" w:type="dxa"/>
              <w:right w:w="0" w:type="dxa"/>
            </w:tcMar>
            <w:vAlign w:val="center"/>
          </w:tcPr>
          <w:p w14:paraId="6DBC5BF5"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4451FE43"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7AED8A96"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14:paraId="05EA9235" w14:textId="77777777" w:rsidR="0089619A" w:rsidRDefault="00557870">
            <w:pPr>
              <w:spacing w:before="60" w:after="60"/>
              <w:ind w:left="60" w:right="60"/>
              <w:jc w:val="right"/>
            </w:pPr>
            <w:r>
              <w:rPr>
                <w:rFonts w:ascii="Arial" w:eastAsia="Arial" w:hAnsi="Arial" w:cs="Arial"/>
                <w:color w:val="000000"/>
                <w:sz w:val="22"/>
                <w:szCs w:val="22"/>
              </w:rPr>
              <w:t>-0.055</w:t>
            </w:r>
          </w:p>
        </w:tc>
        <w:tc>
          <w:tcPr>
            <w:tcW w:w="1797" w:type="dxa"/>
            <w:shd w:val="clear" w:color="auto" w:fill="FFFFFF"/>
            <w:tcMar>
              <w:top w:w="0" w:type="dxa"/>
              <w:left w:w="0" w:type="dxa"/>
              <w:bottom w:w="0" w:type="dxa"/>
              <w:right w:w="0" w:type="dxa"/>
            </w:tcMar>
            <w:vAlign w:val="center"/>
          </w:tcPr>
          <w:p w14:paraId="12F7BC85" w14:textId="77777777" w:rsidR="0089619A" w:rsidRDefault="00557870">
            <w:pPr>
              <w:spacing w:before="60" w:after="60"/>
              <w:ind w:left="60" w:right="60"/>
              <w:jc w:val="right"/>
            </w:pPr>
            <w:r>
              <w:rPr>
                <w:rFonts w:ascii="Arial" w:eastAsia="Arial" w:hAnsi="Arial" w:cs="Arial"/>
                <w:color w:val="000000"/>
                <w:sz w:val="22"/>
                <w:szCs w:val="22"/>
              </w:rPr>
              <w:t>0.95</w:t>
            </w:r>
          </w:p>
        </w:tc>
        <w:tc>
          <w:tcPr>
            <w:tcW w:w="1993" w:type="dxa"/>
            <w:shd w:val="clear" w:color="auto" w:fill="FFFFFF"/>
            <w:tcMar>
              <w:top w:w="0" w:type="dxa"/>
              <w:left w:w="0" w:type="dxa"/>
              <w:bottom w:w="0" w:type="dxa"/>
              <w:right w:w="0" w:type="dxa"/>
            </w:tcMar>
            <w:vAlign w:val="center"/>
          </w:tcPr>
          <w:p w14:paraId="4507F5CF" w14:textId="77777777"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14:paraId="5D6DE894" w14:textId="77777777"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14:paraId="5C80628F"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6399B7D4"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189422EA"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14:paraId="060C24EE"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1AF18199"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3E059AD5" w14:textId="77777777" w:rsidR="0089619A" w:rsidRDefault="00557870">
            <w:pPr>
              <w:spacing w:before="60" w:after="60"/>
              <w:ind w:left="60" w:right="60"/>
              <w:jc w:val="right"/>
            </w:pPr>
            <w:r>
              <w:rPr>
                <w:rFonts w:ascii="Arial" w:eastAsia="Arial" w:hAnsi="Arial" w:cs="Arial"/>
                <w:color w:val="000000"/>
                <w:sz w:val="22"/>
                <w:szCs w:val="22"/>
              </w:rPr>
              <w:t>-2.2</w:t>
            </w:r>
          </w:p>
        </w:tc>
        <w:tc>
          <w:tcPr>
            <w:tcW w:w="2074" w:type="dxa"/>
            <w:shd w:val="clear" w:color="auto" w:fill="FFFFFF"/>
            <w:tcMar>
              <w:top w:w="0" w:type="dxa"/>
              <w:left w:w="0" w:type="dxa"/>
              <w:bottom w:w="0" w:type="dxa"/>
              <w:right w:w="0" w:type="dxa"/>
            </w:tcMar>
            <w:vAlign w:val="center"/>
          </w:tcPr>
          <w:p w14:paraId="7811A575" w14:textId="77777777" w:rsidR="0089619A" w:rsidRDefault="00557870">
            <w:pPr>
              <w:spacing w:before="60" w:after="60"/>
              <w:ind w:left="60" w:right="60"/>
              <w:jc w:val="right"/>
            </w:pPr>
            <w:r>
              <w:rPr>
                <w:rFonts w:ascii="Arial" w:eastAsia="Arial" w:hAnsi="Arial" w:cs="Arial"/>
                <w:color w:val="000000"/>
                <w:sz w:val="22"/>
                <w:szCs w:val="22"/>
              </w:rPr>
              <w:t>2.9</w:t>
            </w:r>
          </w:p>
        </w:tc>
        <w:tc>
          <w:tcPr>
            <w:tcW w:w="1306" w:type="dxa"/>
            <w:shd w:val="clear" w:color="auto" w:fill="FFFFFF"/>
            <w:tcMar>
              <w:top w:w="0" w:type="dxa"/>
              <w:left w:w="0" w:type="dxa"/>
              <w:bottom w:w="0" w:type="dxa"/>
              <w:right w:w="0" w:type="dxa"/>
            </w:tcMar>
            <w:vAlign w:val="center"/>
          </w:tcPr>
          <w:p w14:paraId="58056FAA"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D896B46" w14:textId="77777777" w:rsidTr="001C7CCE">
        <w:trPr>
          <w:cantSplit/>
          <w:trHeight w:val="281"/>
          <w:jc w:val="center"/>
        </w:trPr>
        <w:tc>
          <w:tcPr>
            <w:tcW w:w="2328" w:type="dxa"/>
            <w:tcBorders>
              <w:bottom w:val="single" w:sz="16" w:space="0" w:color="000000"/>
            </w:tcBorders>
            <w:shd w:val="clear" w:color="auto" w:fill="FFFFFF"/>
            <w:tcMar>
              <w:top w:w="0" w:type="dxa"/>
              <w:left w:w="0" w:type="dxa"/>
              <w:bottom w:w="0" w:type="dxa"/>
              <w:right w:w="0" w:type="dxa"/>
            </w:tcMar>
            <w:vAlign w:val="center"/>
          </w:tcPr>
          <w:p w14:paraId="1B2E2F83" w14:textId="77777777" w:rsidR="0089619A" w:rsidRDefault="00557870">
            <w:pPr>
              <w:spacing w:before="60" w:after="60"/>
              <w:ind w:left="60" w:right="60"/>
            </w:pPr>
            <w:r>
              <w:rPr>
                <w:rFonts w:ascii="Arial" w:eastAsia="Arial" w:hAnsi="Arial" w:cs="Arial"/>
                <w:color w:val="000000"/>
                <w:sz w:val="22"/>
                <w:szCs w:val="22"/>
              </w:rPr>
              <w:lastRenderedPageBreak/>
              <w:t>Terminal FM frequency (kHz)</w:t>
            </w:r>
          </w:p>
        </w:tc>
        <w:tc>
          <w:tcPr>
            <w:tcW w:w="873" w:type="dxa"/>
            <w:tcBorders>
              <w:bottom w:val="single" w:sz="16" w:space="0" w:color="000000"/>
            </w:tcBorders>
            <w:shd w:val="clear" w:color="auto" w:fill="FFFFFF"/>
            <w:tcMar>
              <w:top w:w="0" w:type="dxa"/>
              <w:left w:w="0" w:type="dxa"/>
              <w:bottom w:w="0" w:type="dxa"/>
              <w:right w:w="0" w:type="dxa"/>
            </w:tcMar>
            <w:vAlign w:val="center"/>
          </w:tcPr>
          <w:p w14:paraId="55E172DB" w14:textId="77777777" w:rsidR="0089619A" w:rsidRDefault="0089619A">
            <w:pPr>
              <w:spacing w:before="60" w:after="60"/>
              <w:ind w:left="60" w:right="60"/>
              <w:jc w:val="right"/>
            </w:pPr>
          </w:p>
        </w:tc>
        <w:tc>
          <w:tcPr>
            <w:tcW w:w="1797" w:type="dxa"/>
            <w:tcBorders>
              <w:bottom w:val="single" w:sz="16" w:space="0" w:color="000000"/>
            </w:tcBorders>
            <w:shd w:val="clear" w:color="auto" w:fill="FFFFFF"/>
            <w:tcMar>
              <w:top w:w="0" w:type="dxa"/>
              <w:left w:w="0" w:type="dxa"/>
              <w:bottom w:w="0" w:type="dxa"/>
              <w:right w:w="0" w:type="dxa"/>
            </w:tcMar>
            <w:vAlign w:val="center"/>
          </w:tcPr>
          <w:p w14:paraId="4500133A" w14:textId="77777777" w:rsidR="0089619A" w:rsidRDefault="0089619A">
            <w:pPr>
              <w:spacing w:before="60" w:after="60"/>
              <w:ind w:left="60" w:right="60"/>
              <w:jc w:val="right"/>
            </w:pPr>
          </w:p>
        </w:tc>
        <w:tc>
          <w:tcPr>
            <w:tcW w:w="1993" w:type="dxa"/>
            <w:tcBorders>
              <w:bottom w:val="single" w:sz="16" w:space="0" w:color="000000"/>
            </w:tcBorders>
            <w:shd w:val="clear" w:color="auto" w:fill="FFFFFF"/>
            <w:tcMar>
              <w:top w:w="0" w:type="dxa"/>
              <w:left w:w="0" w:type="dxa"/>
              <w:bottom w:w="0" w:type="dxa"/>
              <w:right w:w="0" w:type="dxa"/>
            </w:tcMar>
            <w:vAlign w:val="center"/>
          </w:tcPr>
          <w:p w14:paraId="2EEE5F7A" w14:textId="77777777" w:rsidR="0089619A" w:rsidRDefault="00557870">
            <w:pPr>
              <w:spacing w:before="60" w:after="60"/>
              <w:ind w:left="60" w:right="60"/>
              <w:jc w:val="right"/>
            </w:pPr>
            <w:r>
              <w:rPr>
                <w:rFonts w:ascii="Arial" w:eastAsia="Arial" w:hAnsi="Arial" w:cs="Arial"/>
                <w:color w:val="000000"/>
                <w:sz w:val="22"/>
                <w:szCs w:val="22"/>
              </w:rPr>
              <w:t>-4.2</w:t>
            </w:r>
          </w:p>
        </w:tc>
        <w:tc>
          <w:tcPr>
            <w:tcW w:w="2074" w:type="dxa"/>
            <w:tcBorders>
              <w:bottom w:val="single" w:sz="16" w:space="0" w:color="000000"/>
            </w:tcBorders>
            <w:shd w:val="clear" w:color="auto" w:fill="FFFFFF"/>
            <w:tcMar>
              <w:top w:w="0" w:type="dxa"/>
              <w:left w:w="0" w:type="dxa"/>
              <w:bottom w:w="0" w:type="dxa"/>
              <w:right w:w="0" w:type="dxa"/>
            </w:tcMar>
            <w:vAlign w:val="center"/>
          </w:tcPr>
          <w:p w14:paraId="09D1A922" w14:textId="77777777" w:rsidR="0089619A" w:rsidRDefault="00557870">
            <w:pPr>
              <w:spacing w:before="60" w:after="60"/>
              <w:ind w:left="60" w:right="60"/>
              <w:jc w:val="right"/>
            </w:pPr>
            <w:r>
              <w:rPr>
                <w:rFonts w:ascii="Arial" w:eastAsia="Arial" w:hAnsi="Arial" w:cs="Arial"/>
                <w:color w:val="000000"/>
                <w:sz w:val="22"/>
                <w:szCs w:val="22"/>
              </w:rPr>
              <w:t>1.9</w:t>
            </w:r>
          </w:p>
        </w:tc>
        <w:tc>
          <w:tcPr>
            <w:tcW w:w="1306" w:type="dxa"/>
            <w:tcBorders>
              <w:bottom w:val="single" w:sz="16" w:space="0" w:color="000000"/>
            </w:tcBorders>
            <w:shd w:val="clear" w:color="auto" w:fill="FFFFFF"/>
            <w:tcMar>
              <w:top w:w="0" w:type="dxa"/>
              <w:left w:w="0" w:type="dxa"/>
              <w:bottom w:w="0" w:type="dxa"/>
              <w:right w:w="0" w:type="dxa"/>
            </w:tcMar>
            <w:vAlign w:val="center"/>
          </w:tcPr>
          <w:p w14:paraId="4B5240B6" w14:textId="77777777" w:rsidR="0089619A" w:rsidRDefault="00557870">
            <w:pPr>
              <w:spacing w:before="60" w:after="60"/>
              <w:ind w:left="60" w:right="60"/>
            </w:pPr>
            <w:r>
              <w:rPr>
                <w:rFonts w:ascii="Arial" w:eastAsia="Arial" w:hAnsi="Arial" w:cs="Arial"/>
                <w:color w:val="000000"/>
                <w:sz w:val="22"/>
                <w:szCs w:val="22"/>
              </w:rPr>
              <w:t>multi-virtual multi</w:t>
            </w:r>
          </w:p>
        </w:tc>
      </w:tr>
    </w:tbl>
    <w:p w14:paraId="0BE51827" w14:textId="0D86579E" w:rsidR="0089619A" w:rsidRDefault="00217B48">
      <w:pPr>
        <w:pStyle w:val="Heading2"/>
      </w:pPr>
      <w:bookmarkStart w:id="95" w:name="X5d2fb4db7b9252b8df6db513803a14258d59976"/>
      <w:ins w:id="96" w:author="tbeleyur" w:date="2021-01-11T21:43:00Z">
        <w:r>
          <w:t>7</w:t>
        </w:r>
      </w:ins>
      <w:del w:id="97" w:author="tbeleyur" w:date="2021-01-11T21:43:00Z">
        <w:r w:rsidR="00557870" w:rsidDel="00217B48">
          <w:delText>8</w:delText>
        </w:r>
      </w:del>
      <w:r w:rsidR="00557870">
        <w:t>.0 Calculating expected dominant frequency ranges due to Doppler shift</w:t>
      </w:r>
      <w:bookmarkEnd w:id="95"/>
    </w:p>
    <w:p w14:paraId="6EDC3ABA" w14:textId="77777777" w:rsidR="0089619A" w:rsidRDefault="00557870">
      <w:pPr>
        <w:pStyle w:val="FirstParagraph"/>
      </w:pPr>
      <w:r>
        <w:t xml:space="preserve">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w:t>
      </w:r>
      <w:proofErr w:type="spellStart"/>
      <w:r>
        <w:t>upto</w:t>
      </w:r>
      <w:proofErr w:type="spellEnd"/>
      <w:r>
        <w:t xml:space="preserve"> around 3 kHz even when a single bat flies by the microphone. For example, a bat echolocating with a very high acoustic fovea that flies fast will result in a larger DF range than a slow flying bat with the same foveal frequency but flying slower.</w:t>
      </w:r>
    </w:p>
    <w:p w14:paraId="11C5D202" w14:textId="0CDB3BEE" w:rsidR="0089619A" w:rsidRDefault="00B74D42">
      <w:pPr>
        <w:pStyle w:val="CaptionedFigure"/>
      </w:pPr>
      <w:ins w:id="98" w:author="tbeleyur" w:date="2021-01-12T01:14:00Z">
        <w:r>
          <w:rPr>
            <w:noProof/>
          </w:rPr>
          <w:lastRenderedPageBreak/>
          <w:drawing>
            <wp:inline distT="0" distB="0" distL="0" distR="0" wp14:anchorId="41FAFCAD" wp14:editId="30994257">
              <wp:extent cx="5766352" cy="4514503"/>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7765" cy="4531267"/>
                      </a:xfrm>
                      <a:prstGeom prst="rect">
                        <a:avLst/>
                      </a:prstGeom>
                      <a:noFill/>
                      <a:ln>
                        <a:noFill/>
                      </a:ln>
                    </pic:spPr>
                  </pic:pic>
                </a:graphicData>
              </a:graphic>
            </wp:inline>
          </w:drawing>
        </w:r>
        <w:r>
          <w:rPr>
            <w:noProof/>
          </w:rPr>
          <w:t xml:space="preserve"> </w:t>
        </w:r>
      </w:ins>
      <w:del w:id="99" w:author="tbeleyur" w:date="2021-01-12T01:14:00Z">
        <w:r w:rsidR="00557870" w:rsidDel="00B74D42">
          <w:rPr>
            <w:noProof/>
          </w:rPr>
          <w:lastRenderedPageBreak/>
          <w:drawing>
            <wp:inline distT="0" distB="0" distL="0" distR="0" wp14:anchorId="48A01434" wp14:editId="5196DB06">
              <wp:extent cx="5334000" cy="5497808"/>
              <wp:effectExtent l="0" t="0" r="0" b="0"/>
              <wp:docPr id="6" name="Picture" descr="Figure 6: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wp:cNvGraphicFramePr/>
              <a:graphic xmlns:a="http://schemas.openxmlformats.org/drawingml/2006/main">
                <a:graphicData uri="http://schemas.openxmlformats.org/drawingml/2006/picture">
                  <pic:pic xmlns:pic="http://schemas.openxmlformats.org/drawingml/2006/picture">
                    <pic:nvPicPr>
                      <pic:cNvPr id="0" name="Picture" descr="../combined_analysis/doppler_shift_schematic.png"/>
                      <pic:cNvPicPr>
                        <a:picLocks noChangeAspect="1" noChangeArrowheads="1"/>
                      </pic:cNvPicPr>
                    </pic:nvPicPr>
                    <pic:blipFill>
                      <a:blip r:embed="rId16"/>
                      <a:stretch>
                        <a:fillRect/>
                      </a:stretch>
                    </pic:blipFill>
                    <pic:spPr bwMode="auto">
                      <a:xfrm>
                        <a:off x="0" y="0"/>
                        <a:ext cx="5334000" cy="5497808"/>
                      </a:xfrm>
                      <a:prstGeom prst="rect">
                        <a:avLst/>
                      </a:prstGeom>
                      <a:noFill/>
                      <a:ln w="9525">
                        <a:noFill/>
                        <a:headEnd/>
                        <a:tailEnd/>
                      </a:ln>
                    </pic:spPr>
                  </pic:pic>
                </a:graphicData>
              </a:graphic>
            </wp:inline>
          </w:drawing>
        </w:r>
      </w:del>
    </w:p>
    <w:p w14:paraId="6D164182" w14:textId="77777777" w:rsidR="0089619A" w:rsidRDefault="00557870">
      <w:pPr>
        <w:pStyle w:val="ImageCaption"/>
      </w:pPr>
      <w:commentRangeStart w:id="100"/>
      <w:r>
        <w:t xml:space="preserve">Figure </w:t>
      </w:r>
      <w:commentRangeEnd w:id="100"/>
      <w:r w:rsidR="00404DAD">
        <w:rPr>
          <w:rStyle w:val="CommentReference"/>
          <w:i w:val="0"/>
        </w:rPr>
        <w:commentReference w:id="100"/>
      </w:r>
      <w:r>
        <w:t xml:space="preserve">6: Schematic showing the simple model used to calculate the expected dominant frequency variation arising from a single bat flying past the microphone.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is the doppler compensated emitted frequency. </w:t>
      </w:r>
      <m:oMath>
        <m:sSub>
          <m:sSubPr>
            <m:ctrlPr>
              <w:rPr>
                <w:rFonts w:ascii="Cambria Math" w:hAnsi="Cambria Math"/>
              </w:rPr>
            </m:ctrlPr>
          </m:sSubPr>
          <m:e>
            <m:r>
              <w:rPr>
                <w:rFonts w:ascii="Cambria Math" w:hAnsi="Cambria Math"/>
              </w:rPr>
              <m:t>F</m:t>
            </m:r>
          </m:e>
          <m:sub>
            <m:r>
              <w:rPr>
                <w:rFonts w:ascii="Cambria Math" w:hAnsi="Cambria Math"/>
              </w:rPr>
              <m:t>rec start</m:t>
            </m:r>
          </m:sub>
        </m:sSub>
      </m:oMath>
      <w:r>
        <w:t xml:space="preserve"> is the received frequency at the start of the flight, </w:t>
      </w:r>
      <m:oMath>
        <m:sSub>
          <m:sSubPr>
            <m:ctrlPr>
              <w:rPr>
                <w:rFonts w:ascii="Cambria Math" w:hAnsi="Cambria Math"/>
              </w:rPr>
            </m:ctrlPr>
          </m:sSubPr>
          <m:e>
            <m:r>
              <w:rPr>
                <w:rFonts w:ascii="Cambria Math" w:hAnsi="Cambria Math"/>
              </w:rPr>
              <m:t>F</m:t>
            </m:r>
          </m:e>
          <m:sub>
            <m:r>
              <w:rPr>
                <w:rFonts w:ascii="Cambria Math" w:hAnsi="Cambria Math"/>
              </w:rPr>
              <m:t>rec end</m:t>
            </m:r>
          </m:sub>
        </m:sSub>
      </m:oMath>
      <w:r>
        <w:t xml:space="preserve"> the received frequency at the end of the flight. </w:t>
      </w:r>
      <m:oMath>
        <m:sSub>
          <m:sSubPr>
            <m:ctrlPr>
              <w:rPr>
                <w:rFonts w:ascii="Cambria Math" w:hAnsi="Cambria Math"/>
              </w:rPr>
            </m:ctrlPr>
          </m:sSubPr>
          <m:e>
            <m:r>
              <w:rPr>
                <w:rFonts w:ascii="Cambria Math" w:hAnsi="Cambria Math"/>
              </w:rPr>
              <m:t>v</m:t>
            </m:r>
          </m:e>
          <m:sub>
            <m:r>
              <w:rPr>
                <w:rFonts w:ascii="Cambria Math" w:hAnsi="Cambria Math"/>
              </w:rPr>
              <m:t>start</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end</m:t>
            </m:r>
          </m:sub>
        </m:sSub>
      </m:oMath>
      <w:r>
        <w:t xml:space="preserve"> are the speed of the bat at the start and end of the flight. </w:t>
      </w:r>
      <m:oMath>
        <m:sSub>
          <m:sSubPr>
            <m:ctrlPr>
              <w:rPr>
                <w:rFonts w:ascii="Cambria Math" w:hAnsi="Cambria Math"/>
              </w:rPr>
            </m:ctrlPr>
          </m:sSubPr>
          <m:e>
            <m:r>
              <w:rPr>
                <w:rFonts w:ascii="Cambria Math" w:hAnsi="Cambria Math"/>
              </w:rPr>
              <m:t>F</m:t>
            </m:r>
          </m:e>
          <m:sub>
            <m:r>
              <w:rPr>
                <w:rFonts w:ascii="Cambria Math" w:hAnsi="Cambria Math"/>
              </w:rPr>
              <m:t>rec</m:t>
            </m:r>
          </m:sub>
        </m:sSub>
      </m:oMath>
      <w:r>
        <w:t xml:space="preserve"> is a function of the emitted frequency, relative flight angle and flight speed at the start and end of the fly </w:t>
      </w:r>
      <w:proofErr w:type="gramStart"/>
      <w:r>
        <w:t>by.</w:t>
      </w:r>
      <w:proofErr w:type="gramEnd"/>
    </w:p>
    <w:p w14:paraId="09DC0D91" w14:textId="77777777" w:rsidR="0089619A" w:rsidRDefault="00557870">
      <w:pPr>
        <w:pStyle w:val="BodyText"/>
      </w:pPr>
      <w:r>
        <w:t xml:space="preserve">Our simulations recreated the frequency recorded at the </w:t>
      </w:r>
      <w:proofErr w:type="spellStart"/>
      <w:r>
        <w:t>micrphone</w:t>
      </w:r>
      <w:proofErr w:type="spellEnd"/>
      <w:r>
        <w:t xml:space="preserve"> at the ‘start’ and ‘end’ of the bat’s flight past the microphone (Figure 6).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w:t>
      </w:r>
      <w:proofErr w:type="gramStart"/>
      <w:r>
        <w:t>fovea’s</w:t>
      </w:r>
      <w:proofErr w:type="gramEnd"/>
      <w:r>
        <w:t xml:space="preserve"> of the bat population was assumed to be between 100-111 kHz, matching the range of the study species’ </w:t>
      </w:r>
      <w:r>
        <w:rPr>
          <w:i/>
        </w:rPr>
        <w:t xml:space="preserve">R. </w:t>
      </w:r>
      <w:proofErr w:type="spellStart"/>
      <w:r>
        <w:rPr>
          <w:i/>
        </w:rPr>
        <w:t>euryale</w:t>
      </w:r>
      <w:proofErr w:type="spellEnd"/>
      <w:r>
        <w:rPr>
          <w:i/>
        </w:rPr>
        <w:t>/</w:t>
      </w:r>
      <w:proofErr w:type="spellStart"/>
      <w:r>
        <w:rPr>
          <w:i/>
        </w:rPr>
        <w:t>mehelyi</w:t>
      </w:r>
      <w:proofErr w:type="spellEnd"/>
      <w:r>
        <w:t xml:space="preserve">. The frequency recorded at </w:t>
      </w:r>
      <w:r>
        <w:lastRenderedPageBreak/>
        <w:t xml:space="preserve">the microphone due to Doppler shift from the bat flying at an angle was calculated by: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r>
              <w:rPr>
                <w:rFonts w:ascii="Cambria Math" w:hAnsi="Cambria Math"/>
              </w:rPr>
              <m:t>cos(θ)</m:t>
            </m:r>
          </m:den>
        </m:f>
      </m:oMath>
      <w:r>
        <w:t xml:space="preserve">. The bat’s Doppler shift compensation was modelled by assuming the bat perfectly compensated for Doppler shift due to </w:t>
      </w:r>
      <w:proofErr w:type="spellStart"/>
      <w:proofErr w:type="gramStart"/>
      <w:r>
        <w:t>it’s</w:t>
      </w:r>
      <w:proofErr w:type="spellEnd"/>
      <w:proofErr w:type="gramEnd"/>
      <w:r>
        <w:t xml:space="preserve"> own flight speed. The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was calculated at the start and end points as </w:t>
      </w:r>
      <m:oMath>
        <m:sSub>
          <m:sSubPr>
            <m:ctrlPr>
              <w:rPr>
                <w:rFonts w:ascii="Cambria Math" w:hAnsi="Cambria Math"/>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den>
            </m:f>
          </m:den>
        </m:f>
      </m:oMath>
      <w:r>
        <w:t xml:space="preserve">, where </w:t>
      </w:r>
      <m:oMath>
        <m:sSub>
          <m:sSubPr>
            <m:ctrlPr>
              <w:rPr>
                <w:rFonts w:ascii="Cambria Math" w:hAnsi="Cambria Math"/>
              </w:rPr>
            </m:ctrlPr>
          </m:sSubPr>
          <m:e>
            <m:r>
              <w:rPr>
                <w:rFonts w:ascii="Cambria Math" w:hAnsi="Cambria Math"/>
              </w:rPr>
              <m:t>v</m:t>
            </m:r>
          </m:e>
          <m:sub>
            <m:r>
              <w:rPr>
                <w:rFonts w:ascii="Cambria Math" w:hAnsi="Cambria Math"/>
              </w:rPr>
              <m:t>bat</m:t>
            </m:r>
          </m:sub>
        </m:sSub>
      </m:oMath>
      <w:r>
        <w:t xml:space="preserve"> depended on the flight speed at the start and end points, </w:t>
      </w:r>
      <m:oMath>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=330</m:t>
        </m:r>
      </m:oMath>
      <w:r>
        <w:t xml:space="preserve">m/s, and </w:t>
      </w:r>
      <m:oMath>
        <m:sSub>
          <m:sSubPr>
            <m:ctrlPr>
              <w:rPr>
                <w:rFonts w:ascii="Cambria Math" w:hAnsi="Cambria Math"/>
              </w:rPr>
            </m:ctrlPr>
          </m:sSubPr>
          <m:e>
            <m:r>
              <w:rPr>
                <w:rFonts w:ascii="Cambria Math" w:hAnsi="Cambria Math"/>
              </w:rPr>
              <m:t>F</m:t>
            </m:r>
          </m:e>
          <m:sub>
            <m:r>
              <w:rPr>
                <w:rFonts w:ascii="Cambria Math" w:hAnsi="Cambria Math"/>
              </w:rPr>
              <m:t>o</m:t>
            </m:r>
          </m:sub>
        </m:sSub>
      </m:oMath>
      <w:r>
        <w:t xml:space="preserve"> was a randomly chosen value between 100-111 kHz.The DF range was calculated as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=abs(</m:t>
        </m:r>
        <m:sSub>
          <m:sSubPr>
            <m:ctrlPr>
              <w:rPr>
                <w:rFonts w:ascii="Cambria Math" w:hAnsi="Cambria Math"/>
              </w:rPr>
            </m:ctrlPr>
          </m:sSubPr>
          <m:e>
            <m:r>
              <w:rPr>
                <w:rFonts w:ascii="Cambria Math" w:hAnsi="Cambria Math"/>
              </w:rPr>
              <m:t>F</m:t>
            </m:r>
          </m:e>
          <m:sub>
            <m:r>
              <w:rPr>
                <w:rFonts w:ascii="Cambria Math" w:hAnsi="Cambria Math"/>
              </w:rPr>
              <m:t>rec start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rec end</m:t>
            </m:r>
          </m:sub>
        </m:sSub>
        <m:r>
          <w:rPr>
            <w:rFonts w:ascii="Cambria Math" w:hAnsi="Cambria Math"/>
          </w:rPr>
          <m:t>)</m:t>
        </m:r>
      </m:oMath>
      <w:r>
        <w:t xml:space="preserve">. Figure 7 shows that </w:t>
      </w:r>
      <w:proofErr w:type="gramStart"/>
      <w:r>
        <w:t>our the</w:t>
      </w:r>
      <w:proofErr w:type="gramEnd"/>
      <w:r>
        <w:t xml:space="preserve"> DF ranges from simulations match the observed DF ranges well for the single bat case.</w:t>
      </w:r>
    </w:p>
    <w:p w14:paraId="5A013889" w14:textId="77777777" w:rsidR="0089619A" w:rsidRDefault="00557870">
      <w:pPr>
        <w:pStyle w:val="CaptionedFigure"/>
      </w:pPr>
      <w:r>
        <w:rPr>
          <w:noProof/>
        </w:rPr>
        <w:drawing>
          <wp:inline distT="0" distB="0" distL="0" distR="0" wp14:anchorId="254E3EC2" wp14:editId="45CA66ED">
            <wp:extent cx="5334000" cy="4000499"/>
            <wp:effectExtent l="0" t="0" r="0" b="0"/>
            <wp:docPr id="7" name="Picture" descr="Figure 7:  Calculated (left) and observed (right) dominant frequency range for a single bat flying past the microphone. The calculated and observed ranges match fairly well, indicating the broad processes behind the observed dominant frequency range have been captured."/>
            <wp:cNvGraphicFramePr/>
            <a:graphic xmlns:a="http://schemas.openxmlformats.org/drawingml/2006/main">
              <a:graphicData uri="http://schemas.openxmlformats.org/drawingml/2006/picture">
                <pic:pic xmlns:pic="http://schemas.openxmlformats.org/drawingml/2006/picture">
                  <pic:nvPicPr>
                    <pic:cNvPr id="0" name="Picture" descr="../combined_analysis/domfreq_range_single.png"/>
                    <pic:cNvPicPr>
                      <a:picLocks noChangeAspect="1" noChangeArrowheads="1"/>
                    </pic:cNvPicPr>
                  </pic:nvPicPr>
                  <pic:blipFill>
                    <a:blip r:embed="rId17"/>
                    <a:stretch>
                      <a:fillRect/>
                    </a:stretch>
                  </pic:blipFill>
                  <pic:spPr bwMode="auto">
                    <a:xfrm>
                      <a:off x="0" y="0"/>
                      <a:ext cx="5334000" cy="4000499"/>
                    </a:xfrm>
                    <a:prstGeom prst="rect">
                      <a:avLst/>
                    </a:prstGeom>
                    <a:noFill/>
                    <a:ln w="9525">
                      <a:noFill/>
                      <a:headEnd/>
                      <a:tailEnd/>
                    </a:ln>
                  </pic:spPr>
                </pic:pic>
              </a:graphicData>
            </a:graphic>
          </wp:inline>
        </w:drawing>
      </w:r>
    </w:p>
    <w:p w14:paraId="7BE2B6D5" w14:textId="77777777" w:rsidR="0089619A" w:rsidRDefault="00557870">
      <w:pPr>
        <w:pStyle w:val="ImageCaption"/>
      </w:pPr>
      <w:r>
        <w:t>Figure 7:  Calculated (left) and observed (right) dominant frequency range for a single bat flying past the microphone. The calculated and observed ranges match fairly well, indicating the broad processes behind the observed dominant frequency range have been captured.</w:t>
      </w:r>
    </w:p>
    <w:p w14:paraId="438D0C21" w14:textId="77777777" w:rsidR="0089619A" w:rsidRDefault="00557870">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w:t>
      </w:r>
      <w:proofErr w:type="gramStart"/>
      <w:r>
        <w:t>two bat</w:t>
      </w:r>
      <w:proofErr w:type="gramEnd"/>
      <w:r>
        <w:t xml:space="preserve"> case was thus calculated over a series of 1,000 random parameter combinations to reveal </w:t>
      </w:r>
      <w:r>
        <w:lastRenderedPageBreak/>
        <w:t xml:space="preserve">the range of dominant frequency ranges expected in two bat cases. In the </w:t>
      </w:r>
      <w:proofErr w:type="gramStart"/>
      <w:r>
        <w:t>two bat</w:t>
      </w:r>
      <w:proofErr w:type="gramEnd"/>
      <w:r>
        <w:t xml:space="preserve"> case,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)-min(</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t>
        </m:r>
      </m:oMath>
      <w:r>
        <w:t xml:space="preserve"> without reference to when or which bat emitted the call.</w:t>
      </w:r>
    </w:p>
    <w:p w14:paraId="1517267B" w14:textId="77777777" w:rsidR="0089619A" w:rsidRDefault="00557870">
      <w:pPr>
        <w:pStyle w:val="BodyText"/>
      </w:pPr>
      <w:r>
        <w:t xml:space="preserve">Figure 8 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 8, however more detailed </w:t>
      </w:r>
      <w:proofErr w:type="spellStart"/>
      <w:r>
        <w:t>parametrisation</w:t>
      </w:r>
      <w:proofErr w:type="spellEnd"/>
      <w:r>
        <w:t xml:space="preserve"> of the flight speeds and relative positions may lead to a better match of the observed data.</w:t>
      </w:r>
    </w:p>
    <w:p w14:paraId="342C0404" w14:textId="77777777" w:rsidR="0089619A" w:rsidRDefault="00557870">
      <w:pPr>
        <w:pStyle w:val="CaptionedFigure"/>
      </w:pPr>
      <w:r>
        <w:rPr>
          <w:noProof/>
        </w:rPr>
        <w:drawing>
          <wp:inline distT="0" distB="0" distL="0" distR="0" wp14:anchorId="00DB72C2" wp14:editId="7DCE3C16">
            <wp:extent cx="5334000" cy="4000499"/>
            <wp:effectExtent l="0" t="0" r="0" b="0"/>
            <wp:docPr id="8" name="Picture" descr="Figure 8:  The distribution of dominant frequency ranges expected when a single bat echolocates (left), observed when a single bat (middle), and calculated when two bats fly."/>
            <wp:cNvGraphicFramePr/>
            <a:graphic xmlns:a="http://schemas.openxmlformats.org/drawingml/2006/main">
              <a:graphicData uri="http://schemas.openxmlformats.org/drawingml/2006/picture">
                <pic:pic xmlns:pic="http://schemas.openxmlformats.org/drawingml/2006/picture">
                  <pic:nvPicPr>
                    <pic:cNvPr id="0" name="Picture" descr="../combined_analysis/domfreqrange_singlemultisim.png"/>
                    <pic:cNvPicPr>
                      <a:picLocks noChangeAspect="1" noChangeArrowheads="1"/>
                    </pic:cNvPicPr>
                  </pic:nvPicPr>
                  <pic:blipFill>
                    <a:blip r:embed="rId18"/>
                    <a:stretch>
                      <a:fillRect/>
                    </a:stretch>
                  </pic:blipFill>
                  <pic:spPr bwMode="auto">
                    <a:xfrm>
                      <a:off x="0" y="0"/>
                      <a:ext cx="5334000" cy="4000499"/>
                    </a:xfrm>
                    <a:prstGeom prst="rect">
                      <a:avLst/>
                    </a:prstGeom>
                    <a:noFill/>
                    <a:ln w="9525">
                      <a:noFill/>
                      <a:headEnd/>
                      <a:tailEnd/>
                    </a:ln>
                  </pic:spPr>
                </pic:pic>
              </a:graphicData>
            </a:graphic>
          </wp:inline>
        </w:drawing>
      </w:r>
    </w:p>
    <w:p w14:paraId="17A2E44C" w14:textId="77777777" w:rsidR="0089619A" w:rsidRDefault="00557870">
      <w:pPr>
        <w:pStyle w:val="ImageCaption"/>
      </w:pPr>
      <w:r>
        <w:t>Figure 8:  The distribution of dominant frequency ranges expected when a single bat echolocates (left), observed when a single bat (middle), and calculated when two bats fly.</w:t>
      </w:r>
    </w:p>
    <w:p w14:paraId="5F1CFF17" w14:textId="77777777" w:rsidR="0089619A" w:rsidRDefault="00557870">
      <w:pPr>
        <w:pStyle w:val="BodyText"/>
      </w:pPr>
      <w:r>
        <w:t xml:space="preserve">The code to implement this calculation is in the </w:t>
      </w:r>
      <w:r>
        <w:rPr>
          <w:rStyle w:val="VerbatimChar"/>
        </w:rPr>
        <w:t xml:space="preserve">Combined analysis </w:t>
      </w:r>
      <w:proofErr w:type="spellStart"/>
      <w:proofErr w:type="gramStart"/>
      <w:r>
        <w:rPr>
          <w:rStyle w:val="VerbatimChar"/>
        </w:rPr>
        <w:t>notebook.ipynb</w:t>
      </w:r>
      <w:proofErr w:type="spellEnd"/>
      <w:proofErr w:type="gramEnd"/>
      <w:r>
        <w:t xml:space="preserve"> and its HTML version.</w:t>
      </w:r>
    </w:p>
    <w:p w14:paraId="7672FA22" w14:textId="75DBF3EE" w:rsidR="0089619A" w:rsidRDefault="00217B48">
      <w:pPr>
        <w:pStyle w:val="Heading2"/>
      </w:pPr>
      <w:bookmarkStart w:id="101" w:name="tfm-echo-call-overlap-probabilities"/>
      <w:ins w:id="102" w:author="tbeleyur" w:date="2021-01-11T21:44:00Z">
        <w:r>
          <w:t>8</w:t>
        </w:r>
      </w:ins>
      <w:del w:id="103" w:author="tbeleyur" w:date="2021-01-11T21:44:00Z">
        <w:r w:rsidR="00557870" w:rsidDel="00217B48">
          <w:delText>9</w:delText>
        </w:r>
      </w:del>
      <w:r w:rsidR="00557870">
        <w:t xml:space="preserve">.0 </w:t>
      </w:r>
      <w:proofErr w:type="spellStart"/>
      <w:r w:rsidR="00557870">
        <w:t>tFM</w:t>
      </w:r>
      <w:proofErr w:type="spellEnd"/>
      <w:r w:rsidR="00557870">
        <w:t xml:space="preserve"> echo-call overlap probabilities</w:t>
      </w:r>
      <w:bookmarkEnd w:id="101"/>
    </w:p>
    <w:p w14:paraId="33F2CFF5" w14:textId="77777777" w:rsidR="0089619A" w:rsidRDefault="00557870">
      <w:pPr>
        <w:pStyle w:val="FirstParagraph"/>
      </w:pPr>
      <w:r>
        <w:t xml:space="preserve">The probability of a </w:t>
      </w:r>
      <w:proofErr w:type="spellStart"/>
      <w:r>
        <w:t>tFM</w:t>
      </w:r>
      <w:proofErr w:type="spellEnd"/>
      <w:r>
        <w:t xml:space="preserve"> echo overlapping with the </w:t>
      </w:r>
      <w:proofErr w:type="spellStart"/>
      <w:r>
        <w:t>tFM</w:t>
      </w:r>
      <w:proofErr w:type="spellEnd"/>
      <w:r>
        <w:t xml:space="preserve"> portion of another bat’s call was derived through simulation. The echo/call duration was fixed at 3.4ms and the inter-</w:t>
      </w:r>
      <w:proofErr w:type="spellStart"/>
      <w:r>
        <w:t>tFM</w:t>
      </w:r>
      <w:proofErr w:type="spellEnd"/>
      <w:r>
        <w:t xml:space="preserve"> duration was set to 40 and 50ms. A </w:t>
      </w:r>
      <w:proofErr w:type="spellStart"/>
      <w:r>
        <w:t>tFM</w:t>
      </w:r>
      <w:proofErr w:type="spellEnd"/>
      <w:r>
        <w:t xml:space="preserve"> echo was placed randomly in a time-span between 0</w:t>
      </w:r>
      <w:proofErr w:type="gramStart"/>
      <w:r>
        <w:t>-(</w:t>
      </w:r>
      <w:proofErr w:type="gramEnd"/>
      <w:r>
        <w:t>echo + inter-</w:t>
      </w:r>
      <w:proofErr w:type="spellStart"/>
      <w:r>
        <w:t>tFM</w:t>
      </w:r>
      <w:proofErr w:type="spellEnd"/>
      <w:r>
        <w:t xml:space="preserve"> duration). A </w:t>
      </w:r>
      <w:proofErr w:type="spellStart"/>
      <w:r>
        <w:t>tFM</w:t>
      </w:r>
      <w:proofErr w:type="spellEnd"/>
      <w:r>
        <w:t xml:space="preserve"> call was also randomly placed in the same time-span, and a temporal overlap was checked. The random placement and overlap checking </w:t>
      </w:r>
      <w:proofErr w:type="gramStart"/>
      <w:r>
        <w:t>was</w:t>
      </w:r>
      <w:proofErr w:type="gramEnd"/>
      <w:r>
        <w:t xml:space="preserve"> </w:t>
      </w:r>
      <w:r>
        <w:lastRenderedPageBreak/>
        <w:t>done 20,000 times to derive a probability of echo-call overlap at the two inter-</w:t>
      </w:r>
      <w:proofErr w:type="spellStart"/>
      <w:r>
        <w:t>tFM</w:t>
      </w:r>
      <w:proofErr w:type="spellEnd"/>
      <w:r>
        <w:t xml:space="preserve"> intervals.</w:t>
      </w:r>
    </w:p>
    <w:p w14:paraId="0520A92C" w14:textId="77777777" w:rsidR="0089619A" w:rsidRDefault="00557870">
      <w:pPr>
        <w:pStyle w:val="BodyText"/>
      </w:pPr>
      <w:r>
        <w:t xml:space="preserve">For </w:t>
      </w:r>
      <w:r>
        <w:rPr>
          <w:i/>
        </w:rPr>
        <w:t>3</w:t>
      </w:r>
      <w:r>
        <w:t xml:space="preserve"> bats, an echo may be overlapped by two calls. The probability of echo-call overlap here is between 1.6 to 2.1%. Further details are in the </w:t>
      </w:r>
      <w:proofErr w:type="spellStart"/>
      <w:r>
        <w:t>Jupyter</w:t>
      </w:r>
      <w:proofErr w:type="spellEnd"/>
      <w:r>
        <w:t xml:space="preserve"> notebook titled </w:t>
      </w:r>
      <w:proofErr w:type="spellStart"/>
      <w:r>
        <w:rPr>
          <w:rStyle w:val="VerbatimChar"/>
        </w:rPr>
        <w:t>tFM-</w:t>
      </w:r>
      <w:proofErr w:type="gramStart"/>
      <w:r>
        <w:rPr>
          <w:rStyle w:val="VerbatimChar"/>
        </w:rPr>
        <w:t>overlaps.ipynb</w:t>
      </w:r>
      <w:proofErr w:type="spellEnd"/>
      <w:proofErr w:type="gramEnd"/>
      <w:r>
        <w:t>.</w:t>
      </w:r>
    </w:p>
    <w:p w14:paraId="5106B52E" w14:textId="77777777" w:rsidR="0089619A" w:rsidRDefault="00557870">
      <w:pPr>
        <w:pStyle w:val="Heading2"/>
      </w:pPr>
      <w:bookmarkStart w:id="104" w:name="references"/>
      <w:r>
        <w:t>References</w:t>
      </w:r>
      <w:bookmarkEnd w:id="104"/>
    </w:p>
    <w:p w14:paraId="09618865" w14:textId="77777777" w:rsidR="0089619A" w:rsidRDefault="00557870">
      <w:pPr>
        <w:pStyle w:val="Bibliography"/>
      </w:pPr>
      <w:bookmarkStart w:id="105" w:name="ref-laurijssen2018low"/>
      <w:bookmarkStart w:id="106" w:name="refs"/>
      <w:proofErr w:type="spellStart"/>
      <w:r>
        <w:t>Laurijssen</w:t>
      </w:r>
      <w:proofErr w:type="spellEnd"/>
      <w:r>
        <w:t xml:space="preserve">, Dennis, Erik </w:t>
      </w:r>
      <w:proofErr w:type="spellStart"/>
      <w:r>
        <w:t>Verreycken</w:t>
      </w:r>
      <w:proofErr w:type="spellEnd"/>
      <w:r>
        <w:t xml:space="preserve">, Inga </w:t>
      </w:r>
      <w:proofErr w:type="spellStart"/>
      <w:r>
        <w:t>Geipel</w:t>
      </w:r>
      <w:proofErr w:type="spellEnd"/>
      <w:r>
        <w:t xml:space="preserve">, Walter </w:t>
      </w:r>
      <w:proofErr w:type="spellStart"/>
      <w:r>
        <w:t>Daems</w:t>
      </w:r>
      <w:proofErr w:type="spellEnd"/>
      <w:r>
        <w:t xml:space="preserve">, Herbert </w:t>
      </w:r>
      <w:proofErr w:type="spellStart"/>
      <w:r>
        <w:t>Peremans</w:t>
      </w:r>
      <w:proofErr w:type="spellEnd"/>
      <w:r>
        <w:t xml:space="preserve">, and Jan Steckel. 2018. “Low-Cost Synchronization of High-Speed Audio and Video Recordings in Bio-Acoustic Experiments.” </w:t>
      </w:r>
      <w:r>
        <w:rPr>
          <w:i/>
        </w:rPr>
        <w:t>Journal of Experimental Biology</w:t>
      </w:r>
      <w:r>
        <w:t xml:space="preserve"> 221 (4).</w:t>
      </w:r>
    </w:p>
    <w:p w14:paraId="7DBA46A1" w14:textId="77777777" w:rsidR="0089619A" w:rsidRDefault="00557870">
      <w:pPr>
        <w:pStyle w:val="Bibliography"/>
      </w:pPr>
      <w:bookmarkStart w:id="107" w:name="ref-shotcut"/>
      <w:bookmarkEnd w:id="105"/>
      <w:proofErr w:type="spellStart"/>
      <w:r>
        <w:t>Meltytech</w:t>
      </w:r>
      <w:proofErr w:type="spellEnd"/>
      <w:r>
        <w:t xml:space="preserve">, LLC. 2019. </w:t>
      </w:r>
      <w:proofErr w:type="spellStart"/>
      <w:r>
        <w:rPr>
          <w:i/>
        </w:rPr>
        <w:t>Shotcut</w:t>
      </w:r>
      <w:proofErr w:type="spellEnd"/>
      <w:r>
        <w:t xml:space="preserve">. </w:t>
      </w:r>
      <w:hyperlink r:id="rId19">
        <w:r>
          <w:rPr>
            <w:rStyle w:val="Hyperlink"/>
          </w:rPr>
          <w:t>https://shotcut.org/</w:t>
        </w:r>
      </w:hyperlink>
      <w:r>
        <w:t>.</w:t>
      </w:r>
      <w:bookmarkEnd w:id="106"/>
      <w:bookmarkEnd w:id="107"/>
    </w:p>
    <w:sectPr w:rsidR="00896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hgoerlitz" w:date="2021-01-06T13:28:00Z" w:initials="hg">
    <w:p w14:paraId="2B9B7DB6" w14:textId="77777777" w:rsidR="00404DAD" w:rsidRDefault="00404DAD">
      <w:pPr>
        <w:pStyle w:val="CommentText"/>
      </w:pPr>
      <w:r>
        <w:rPr>
          <w:rStyle w:val="CommentReference"/>
        </w:rPr>
        <w:annotationRef/>
      </w:r>
      <w:r>
        <w:t xml:space="preserve">Using “.0” is uncommon, even if there are numbered subsections. Typically, it is 1, 1.1, 1.1.1 </w:t>
      </w:r>
      <w:proofErr w:type="spellStart"/>
      <w:r>
        <w:t>etc</w:t>
      </w:r>
      <w:proofErr w:type="spellEnd"/>
      <w:r>
        <w:t xml:space="preserve"> (</w:t>
      </w:r>
    </w:p>
  </w:comment>
  <w:comment w:id="52" w:author="hgoerlitz" w:date="2021-01-09T11:47:00Z" w:initials="hg">
    <w:p w14:paraId="4456FD12" w14:textId="7848BAB3" w:rsidR="001A5F36" w:rsidRDefault="001A5F36">
      <w:pPr>
        <w:pStyle w:val="CommentText"/>
      </w:pPr>
      <w:r>
        <w:rPr>
          <w:rStyle w:val="CommentReference"/>
        </w:rPr>
        <w:annotationRef/>
      </w:r>
      <w:r>
        <w:t>How defined?</w:t>
      </w:r>
      <w:r w:rsidR="00A24E0D">
        <w:t xml:space="preserve"> That’s crucial info.</w:t>
      </w:r>
    </w:p>
  </w:comment>
  <w:comment w:id="53" w:author="tbeleyur" w:date="2021-01-12T00:52:00Z" w:initials="t">
    <w:p w14:paraId="279CDB4D" w14:textId="271E022E" w:rsidR="004432F1" w:rsidRDefault="004432F1">
      <w:pPr>
        <w:pStyle w:val="CommentText"/>
      </w:pPr>
      <w:r>
        <w:rPr>
          <w:rStyle w:val="CommentReference"/>
        </w:rPr>
        <w:annotationRef/>
      </w:r>
      <w:r>
        <w:t>Changed. It should have been ‘contiguous’</w:t>
      </w:r>
    </w:p>
    <w:p w14:paraId="163AD004" w14:textId="42E007ED" w:rsidR="004432F1" w:rsidRDefault="004432F1">
      <w:pPr>
        <w:pStyle w:val="CommentText"/>
      </w:pPr>
      <w:r>
        <w:t xml:space="preserve">Contiguous objects are those that share borders/touching borders. </w:t>
      </w:r>
    </w:p>
  </w:comment>
  <w:comment w:id="73" w:author="hgoerlitz" w:date="2021-01-09T21:04:00Z" w:initials="hg">
    <w:p w14:paraId="1F60BB22" w14:textId="0AD9B896" w:rsidR="006A2EFE" w:rsidRDefault="006A2EFE">
      <w:pPr>
        <w:pStyle w:val="CommentText"/>
      </w:pPr>
      <w:r>
        <w:rPr>
          <w:rStyle w:val="CommentReference"/>
        </w:rPr>
        <w:annotationRef/>
      </w:r>
      <w:r>
        <w:t>Really ZERO? Add decimals.</w:t>
      </w:r>
    </w:p>
  </w:comment>
  <w:comment w:id="90" w:author="hgoerlitz" w:date="2021-01-06T13:30:00Z" w:initials="hg">
    <w:p w14:paraId="073289DC" w14:textId="77777777" w:rsidR="00404DAD" w:rsidRDefault="00404DAD">
      <w:pPr>
        <w:pStyle w:val="CommentText"/>
      </w:pPr>
      <w:r>
        <w:rPr>
          <w:rStyle w:val="CommentReference"/>
        </w:rPr>
        <w:annotationRef/>
      </w:r>
      <w:r>
        <w:t>I think you can squeeze the tables to fit the page width. If not, then rotate them. But don’t have them extend (even by different amounts, see Table 3 and 4) into the margin.</w:t>
      </w:r>
    </w:p>
    <w:p w14:paraId="38DF6F20" w14:textId="77777777" w:rsidR="00404DAD" w:rsidRDefault="00404DAD">
      <w:pPr>
        <w:pStyle w:val="CommentText"/>
      </w:pPr>
      <w:r>
        <w:t>Right-</w:t>
      </w:r>
      <w:proofErr w:type="spellStart"/>
      <w:r>
        <w:t>aligmnet</w:t>
      </w:r>
      <w:proofErr w:type="spellEnd"/>
      <w:r>
        <w:t xml:space="preserve"> of column headers not sensible. Left or centered. Note that ‘Difference’ is split above multiple lines.</w:t>
      </w:r>
    </w:p>
  </w:comment>
  <w:comment w:id="91" w:author="tbeleyur" w:date="2021-01-12T00:54:00Z" w:initials="t">
    <w:p w14:paraId="699B86DE" w14:textId="039E868D" w:rsidR="000A7F86" w:rsidRDefault="000A7F86">
      <w:pPr>
        <w:pStyle w:val="CommentText"/>
      </w:pPr>
      <w:r>
        <w:rPr>
          <w:rStyle w:val="CommentReference"/>
        </w:rPr>
        <w:annotationRef/>
      </w:r>
      <w:r>
        <w:t xml:space="preserve">Will take care of this in the next draft. There are still some rough edges when it comes to table creation in my </w:t>
      </w:r>
      <w:proofErr w:type="spellStart"/>
      <w:r>
        <w:t>Rmarkdown</w:t>
      </w:r>
      <w:proofErr w:type="spellEnd"/>
      <w:r>
        <w:t xml:space="preserve"> </w:t>
      </w:r>
      <w:proofErr w:type="gramStart"/>
      <w:r>
        <w:t>workflow..</w:t>
      </w:r>
      <w:proofErr w:type="gramEnd"/>
    </w:p>
  </w:comment>
  <w:comment w:id="100" w:author="hgoerlitz" w:date="2021-01-06T13:33:00Z" w:initials="hg">
    <w:p w14:paraId="6EB6ECEC" w14:textId="77777777" w:rsidR="00404DAD" w:rsidRDefault="00404DAD">
      <w:pPr>
        <w:pStyle w:val="CommentText"/>
      </w:pPr>
      <w:r>
        <w:rPr>
          <w:rStyle w:val="CommentReference"/>
        </w:rPr>
        <w:annotationRef/>
      </w:r>
      <w:r>
        <w:t xml:space="preserve">Improve optics of figure. Why are there machine- and hand-drawn arrows? Be consistent. </w:t>
      </w:r>
    </w:p>
    <w:p w14:paraId="7AAC12D1" w14:textId="77777777" w:rsidR="00404DAD" w:rsidRDefault="00404DAD">
      <w:pPr>
        <w:pStyle w:val="CommentText"/>
      </w:pPr>
      <w:proofErr w:type="gramStart"/>
      <w:r>
        <w:t>Also</w:t>
      </w:r>
      <w:proofErr w:type="gramEnd"/>
      <w:r>
        <w:t xml:space="preserve"> be consistent in Font Size and angle (why once italics, one not?). Try not to split formulae over multiple lines, if not absolutely needed. Note inconsistent space before colon (there shouldn’t be any).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B7DB6" w15:done="0"/>
  <w15:commentEx w15:paraId="4456FD12" w15:done="0"/>
  <w15:commentEx w15:paraId="163AD004" w15:paraIdParent="4456FD12" w15:done="0"/>
  <w15:commentEx w15:paraId="1F60BB22" w15:done="0"/>
  <w15:commentEx w15:paraId="38DF6F20" w15:done="0"/>
  <w15:commentEx w15:paraId="699B86DE" w15:paraIdParent="38DF6F20" w15:done="0"/>
  <w15:commentEx w15:paraId="7AAC12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B7DB6" w16cid:durableId="23A03999"/>
  <w16cid:commentId w16cid:paraId="4456FD12" w16cid:durableId="23A41669"/>
  <w16cid:commentId w16cid:paraId="163AD004" w16cid:durableId="23A77149"/>
  <w16cid:commentId w16cid:paraId="1F60BB22" w16cid:durableId="23A498F7"/>
  <w16cid:commentId w16cid:paraId="38DF6F20" w16cid:durableId="23A03A0F"/>
  <w16cid:commentId w16cid:paraId="699B86DE" w16cid:durableId="23A771D0"/>
  <w16cid:commentId w16cid:paraId="7AAC12D1" w16cid:durableId="23A03A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0ABFA" w14:textId="77777777" w:rsidR="00664902" w:rsidRDefault="00664902">
      <w:pPr>
        <w:spacing w:after="0"/>
      </w:pPr>
      <w:r>
        <w:separator/>
      </w:r>
    </w:p>
  </w:endnote>
  <w:endnote w:type="continuationSeparator" w:id="0">
    <w:p w14:paraId="1CB16288" w14:textId="77777777" w:rsidR="00664902" w:rsidRDefault="006649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34E68" w14:textId="77777777" w:rsidR="00664902" w:rsidRDefault="00664902">
      <w:r>
        <w:separator/>
      </w:r>
    </w:p>
  </w:footnote>
  <w:footnote w:type="continuationSeparator" w:id="0">
    <w:p w14:paraId="061121A2" w14:textId="77777777" w:rsidR="00664902" w:rsidRDefault="006649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8AC8BB2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172A27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08F896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88E0697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71315DCA"/>
    <w:multiLevelType w:val="multilevel"/>
    <w:tmpl w:val="5FA0F1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goerlitz">
    <w15:presenceInfo w15:providerId="None" w15:userId="hgoerlitz"/>
  </w15:person>
  <w15:person w15:author="tbeleyur">
    <w15:presenceInfo w15:providerId="None" w15:userId="tbeley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7F86"/>
    <w:rsid w:val="00147AB6"/>
    <w:rsid w:val="001A5F36"/>
    <w:rsid w:val="001C7CCE"/>
    <w:rsid w:val="00217B48"/>
    <w:rsid w:val="003F7B61"/>
    <w:rsid w:val="00404DAD"/>
    <w:rsid w:val="004432F1"/>
    <w:rsid w:val="004838F8"/>
    <w:rsid w:val="004E29B3"/>
    <w:rsid w:val="00557870"/>
    <w:rsid w:val="00590D07"/>
    <w:rsid w:val="005B10F5"/>
    <w:rsid w:val="00655A6C"/>
    <w:rsid w:val="00664902"/>
    <w:rsid w:val="006A2EFE"/>
    <w:rsid w:val="00784D58"/>
    <w:rsid w:val="0086358C"/>
    <w:rsid w:val="0089619A"/>
    <w:rsid w:val="008D6863"/>
    <w:rsid w:val="009E5335"/>
    <w:rsid w:val="00A24E0D"/>
    <w:rsid w:val="00B74D42"/>
    <w:rsid w:val="00B86B75"/>
    <w:rsid w:val="00BC48D5"/>
    <w:rsid w:val="00BF65F5"/>
    <w:rsid w:val="00C36279"/>
    <w:rsid w:val="00E315A3"/>
    <w:rsid w:val="00FF262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E23FC"/>
  <w15:docId w15:val="{6C24478E-5387-4A11-8BA7-6490F860A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404DAD"/>
    <w:rPr>
      <w:sz w:val="16"/>
      <w:szCs w:val="16"/>
    </w:rPr>
  </w:style>
  <w:style w:type="paragraph" w:styleId="CommentText">
    <w:name w:val="annotation text"/>
    <w:basedOn w:val="Normal"/>
    <w:link w:val="CommentTextChar"/>
    <w:semiHidden/>
    <w:unhideWhenUsed/>
    <w:rsid w:val="00404DAD"/>
    <w:rPr>
      <w:sz w:val="20"/>
      <w:szCs w:val="20"/>
    </w:rPr>
  </w:style>
  <w:style w:type="character" w:customStyle="1" w:styleId="CommentTextChar">
    <w:name w:val="Comment Text Char"/>
    <w:basedOn w:val="DefaultParagraphFont"/>
    <w:link w:val="CommentText"/>
    <w:semiHidden/>
    <w:rsid w:val="00404DAD"/>
    <w:rPr>
      <w:sz w:val="20"/>
      <w:szCs w:val="20"/>
    </w:rPr>
  </w:style>
  <w:style w:type="paragraph" w:styleId="CommentSubject">
    <w:name w:val="annotation subject"/>
    <w:basedOn w:val="CommentText"/>
    <w:next w:val="CommentText"/>
    <w:link w:val="CommentSubjectChar"/>
    <w:semiHidden/>
    <w:unhideWhenUsed/>
    <w:rsid w:val="00404DAD"/>
    <w:rPr>
      <w:b/>
      <w:bCs/>
    </w:rPr>
  </w:style>
  <w:style w:type="character" w:customStyle="1" w:styleId="CommentSubjectChar">
    <w:name w:val="Comment Subject Char"/>
    <w:basedOn w:val="CommentTextChar"/>
    <w:link w:val="CommentSubject"/>
    <w:semiHidden/>
    <w:rsid w:val="00404DAD"/>
    <w:rPr>
      <w:b/>
      <w:bCs/>
      <w:sz w:val="20"/>
      <w:szCs w:val="20"/>
    </w:rPr>
  </w:style>
  <w:style w:type="paragraph" w:styleId="BalloonText">
    <w:name w:val="Balloon Text"/>
    <w:basedOn w:val="Normal"/>
    <w:link w:val="BalloonTextChar"/>
    <w:semiHidden/>
    <w:unhideWhenUsed/>
    <w:rsid w:val="00404DAD"/>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04DAD"/>
    <w:rPr>
      <w:rFonts w:ascii="Segoe UI" w:hAnsi="Segoe UI" w:cs="Segoe UI"/>
      <w:sz w:val="18"/>
      <w:szCs w:val="18"/>
    </w:rPr>
  </w:style>
  <w:style w:type="paragraph" w:styleId="NormalWeb">
    <w:name w:val="Normal (Web)"/>
    <w:basedOn w:val="Normal"/>
    <w:uiPriority w:val="99"/>
    <w:semiHidden/>
    <w:unhideWhenUsed/>
    <w:rsid w:val="00147AB6"/>
    <w:pPr>
      <w:spacing w:before="100" w:beforeAutospacing="1" w:after="100" w:afterAutospacing="1"/>
    </w:pPr>
    <w:rPr>
      <w:rFonts w:ascii="Times New Roman" w:eastAsia="Times New Roman" w:hAnsi="Times New Roman" w:cs="Times New Roman"/>
      <w:lang w:val="en-DE" w:eastAsia="e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902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yperlink" Target="https://shotcut.org/"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18</Pages>
  <Words>3667</Words>
  <Characters>20904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How we studied the horseshoe bat craziness - SUPPLEMENTARY INFORMATION</vt:lpstr>
    </vt:vector>
  </TitlesOfParts>
  <Company/>
  <LinksUpToDate>false</LinksUpToDate>
  <CharactersWithSpaces>24522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hgoerlitz</dc:creator>
  <cp:keywords/>
  <cp:lastModifiedBy>tbeleyur</cp:lastModifiedBy>
  <cp:revision>10</cp:revision>
  <dcterms:created xsi:type="dcterms:W3CDTF">2021-01-06T12:28:00Z</dcterms:created>
  <dcterms:modified xsi:type="dcterms:W3CDTF">2021-01-12T00:16:00Z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2020-12-28</vt:lpwstr>
  </property>
  <property fmtid="{D5CDD505-2E9C-101B-9397-08002B2CF9AE}" pid="4" name="output">
    <vt:lpwstr/>
  </property>
</Properties>
</file>